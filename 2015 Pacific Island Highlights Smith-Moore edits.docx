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54.png" ContentType="image/png"/>
  <Override PartName="/word/media/image53.jpeg" ContentType="image/jpeg"/>
  <Override PartName="/word/media/image52.jpeg" ContentType="image/jpeg"/>
  <Override PartName="/word/media/image51.jpeg" ContentType="image/jpeg"/>
  <Override PartName="/word/media/image50.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cs="Times New Roman" w:ascii="Times New Roman" w:hAnsi="Times New Roman"/>
          <w:b/>
          <w:sz w:val="24"/>
          <w:szCs w:val="24"/>
        </w:rPr>
      </w:pPr>
      <w:r>
        <w:rPr>
          <w:rFonts w:cs="Times New Roman" w:ascii="Times New Roman" w:hAnsi="Times New Roman"/>
          <w:b/>
          <w:sz w:val="24"/>
          <w:szCs w:val="24"/>
        </w:rPr>
        <w:t>2015 Pacific Island Highlights - Sheri</w:t>
      </w:r>
    </w:p>
    <w:p>
      <w:pPr>
        <w:pStyle w:val="Normal"/>
        <w:spacing w:lineRule="auto" w:line="240" w:before="0" w:after="0"/>
        <w:rPr>
          <w:rFonts w:cs="Times New Roman" w:ascii="Times New Roman" w:hAnsi="Times New Roman"/>
          <w:b/>
          <w:sz w:val="24"/>
          <w:szCs w:val="24"/>
        </w:rPr>
      </w:pPr>
      <w:r>
        <w:rPr>
          <w:rFonts w:cs="Times New Roman" w:ascii="Times New Roman" w:hAnsi="Times New Roman"/>
          <w:b/>
          <w:sz w:val="24"/>
          <w:szCs w:val="24"/>
        </w:rPr>
      </w:r>
    </w:p>
    <w:p>
      <w:pPr>
        <w:pStyle w:val="Normal"/>
        <w:spacing w:lineRule="auto" w:line="240" w:before="0" w:after="0"/>
        <w:rPr>
          <w:rFonts w:cs="Times New Roman" w:ascii="Times New Roman" w:hAnsi="Times New Roman"/>
          <w:spacing w:val="-1"/>
          <w:sz w:val="24"/>
          <w:szCs w:val="24"/>
        </w:rPr>
      </w:pPr>
      <w:r>
        <w:rPr>
          <w:rStyle w:val="Address"/>
          <w:rFonts w:cs="Times New Roman" w:ascii="Times New Roman" w:hAnsi="Times New Roman"/>
          <w:b/>
          <w:sz w:val="24"/>
          <w:szCs w:val="24"/>
        </w:rPr>
        <w:t>Cycad aulacaspis scale (CAS)</w:t>
      </w:r>
      <w:r>
        <w:rPr>
          <w:rStyle w:val="Address"/>
          <w:rFonts w:cs="Times New Roman" w:ascii="Times New Roman" w:hAnsi="Times New Roman"/>
          <w:sz w:val="24"/>
          <w:szCs w:val="24"/>
        </w:rPr>
        <w:t xml:space="preserve">, </w:t>
      </w:r>
      <w:r>
        <w:rPr>
          <w:rStyle w:val="Address"/>
          <w:rFonts w:cs="Times New Roman" w:ascii="Times New Roman" w:hAnsi="Times New Roman"/>
          <w:i/>
          <w:iCs/>
          <w:sz w:val="24"/>
          <w:szCs w:val="24"/>
        </w:rPr>
        <w:t>Aulacaspis yasumatsui</w:t>
      </w:r>
      <w:r>
        <w:rPr>
          <w:rStyle w:val="Address"/>
          <w:rFonts w:cs="Times New Roman" w:ascii="Times New Roman" w:hAnsi="Times New Roman"/>
          <w:sz w:val="24"/>
          <w:szCs w:val="24"/>
        </w:rPr>
        <w:t xml:space="preserve"> </w:t>
      </w:r>
      <w:r>
        <w:rPr>
          <w:rFonts w:cs="Times New Roman" w:ascii="Times New Roman" w:hAnsi="Times New Roman"/>
          <w:bCs/>
          <w:sz w:val="24"/>
          <w:szCs w:val="24"/>
        </w:rPr>
        <w:t xml:space="preserve">invaded Guam in 2003. Since initial detection, the scale, and plant health of the native cycad </w:t>
      </w:r>
      <w:r>
        <w:rPr>
          <w:rFonts w:cs="Times New Roman" w:ascii="Times New Roman" w:hAnsi="Times New Roman"/>
          <w:bCs/>
          <w:i/>
          <w:sz w:val="24"/>
          <w:szCs w:val="24"/>
        </w:rPr>
        <w:t>Cycas micronesica</w:t>
      </w:r>
      <w:r>
        <w:rPr>
          <w:rFonts w:cs="Times New Roman" w:ascii="Times New Roman" w:hAnsi="Times New Roman"/>
          <w:bCs/>
          <w:sz w:val="24"/>
          <w:szCs w:val="24"/>
        </w:rPr>
        <w:t xml:space="preserve">, has been monitored by Dr. Thomas Marler, University of Guam, in part, with funds from the </w:t>
      </w:r>
      <w:r>
        <w:rPr>
          <w:rFonts w:cs="Times New Roman" w:ascii="Times New Roman" w:hAnsi="Times New Roman"/>
          <w:sz w:val="24"/>
          <w:szCs w:val="24"/>
        </w:rPr>
        <w:t xml:space="preserve">Cooperative Lands Forest Health Management Program (USDA Forest Service, R5). In November 2015 </w:t>
      </w:r>
      <w:r>
        <w:rPr>
          <w:rFonts w:eastAsia="Times New Roman" w:cs="Times New Roman" w:ascii="Times New Roman" w:hAnsi="Times New Roman"/>
          <w:i/>
          <w:sz w:val="24"/>
          <w:szCs w:val="24"/>
        </w:rPr>
        <w:t xml:space="preserve">Cycas </w:t>
      </w:r>
      <w:r>
        <w:rPr>
          <w:rFonts w:eastAsia="Times New Roman" w:cs="Times New Roman" w:ascii="Times New Roman" w:hAnsi="Times New Roman"/>
          <w:i/>
          <w:spacing w:val="-1"/>
          <w:sz w:val="24"/>
          <w:szCs w:val="24"/>
        </w:rPr>
        <w:t>micronesica</w:t>
      </w:r>
      <w:r>
        <w:rPr>
          <w:rFonts w:eastAsia="Times New Roman" w:cs="Times New Roman" w:ascii="Times New Roman" w:hAnsi="Times New Roman"/>
          <w:i/>
          <w:sz w:val="24"/>
          <w:szCs w:val="24"/>
        </w:rPr>
        <w:t xml:space="preserve"> </w:t>
      </w:r>
      <w:r>
        <w:rPr>
          <w:rFonts w:eastAsia="Times New Roman" w:cs="Times New Roman" w:ascii="Times New Roman" w:hAnsi="Times New Roman"/>
          <w:sz w:val="24"/>
          <w:szCs w:val="24"/>
        </w:rPr>
        <w:t xml:space="preserve">was added to the Threatened list under </w:t>
      </w:r>
      <w:r>
        <w:rPr>
          <w:rFonts w:cs="Times New Roman" w:ascii="Times New Roman" w:hAnsi="Times New Roman"/>
          <w:sz w:val="24"/>
          <w:szCs w:val="24"/>
        </w:rPr>
        <w:t>the</w:t>
      </w:r>
      <w:r>
        <w:rPr>
          <w:rFonts w:cs="Times New Roman" w:ascii="Times New Roman" w:hAnsi="Times New Roman"/>
          <w:spacing w:val="-1"/>
          <w:sz w:val="24"/>
          <w:szCs w:val="24"/>
        </w:rPr>
        <w:t xml:space="preserve"> Endangered</w:t>
      </w:r>
      <w:r>
        <w:rPr>
          <w:rFonts w:cs="Times New Roman" w:ascii="Times New Roman" w:hAnsi="Times New Roman"/>
          <w:sz w:val="24"/>
          <w:szCs w:val="24"/>
        </w:rPr>
        <w:t xml:space="preserve"> Species </w:t>
      </w:r>
      <w:r>
        <w:rPr>
          <w:rFonts w:cs="Times New Roman" w:ascii="Times New Roman" w:hAnsi="Times New Roman"/>
          <w:spacing w:val="-1"/>
          <w:sz w:val="24"/>
          <w:szCs w:val="24"/>
        </w:rPr>
        <w:t>Act</w:t>
      </w:r>
      <w:r>
        <w:rPr>
          <w:rFonts w:cs="Times New Roman" w:ascii="Times New Roman" w:hAnsi="Times New Roman"/>
          <w:sz w:val="24"/>
          <w:szCs w:val="24"/>
        </w:rPr>
        <w:t xml:space="preserve"> of 1973</w:t>
      </w:r>
      <w:r>
        <w:rPr>
          <w:rFonts w:cs="Times New Roman" w:ascii="Times New Roman" w:hAnsi="Times New Roman"/>
          <w:spacing w:val="1"/>
          <w:sz w:val="24"/>
          <w:szCs w:val="24"/>
        </w:rPr>
        <w:t xml:space="preserve"> </w:t>
      </w:r>
      <w:r>
        <w:rPr>
          <w:rFonts w:cs="Times New Roman" w:ascii="Times New Roman" w:hAnsi="Times New Roman"/>
          <w:sz w:val="24"/>
          <w:szCs w:val="24"/>
        </w:rPr>
        <w:t xml:space="preserve">(50 </w:t>
      </w:r>
      <w:r>
        <w:rPr>
          <w:rFonts w:cs="Times New Roman" w:ascii="Times New Roman" w:hAnsi="Times New Roman"/>
          <w:spacing w:val="-1"/>
          <w:sz w:val="24"/>
          <w:szCs w:val="24"/>
        </w:rPr>
        <w:t>CFR</w:t>
      </w:r>
      <w:r>
        <w:rPr>
          <w:rFonts w:cs="Times New Roman" w:ascii="Times New Roman" w:hAnsi="Times New Roman"/>
          <w:sz w:val="24"/>
          <w:szCs w:val="24"/>
        </w:rPr>
        <w:t xml:space="preserve"> </w:t>
      </w:r>
      <w:r>
        <w:rPr>
          <w:rFonts w:cs="Times New Roman" w:ascii="Times New Roman" w:hAnsi="Times New Roman"/>
          <w:spacing w:val="-1"/>
          <w:sz w:val="24"/>
          <w:szCs w:val="24"/>
        </w:rPr>
        <w:t>Part</w:t>
      </w:r>
      <w:r>
        <w:rPr>
          <w:rFonts w:cs="Times New Roman" w:ascii="Times New Roman" w:hAnsi="Times New Roman"/>
          <w:sz w:val="24"/>
          <w:szCs w:val="24"/>
        </w:rPr>
        <w:t xml:space="preserve"> 17; </w:t>
      </w:r>
      <w:r>
        <w:rPr>
          <w:rFonts w:cs="Times New Roman" w:ascii="Times New Roman" w:hAnsi="Times New Roman"/>
          <w:spacing w:val="-1"/>
          <w:sz w:val="24"/>
          <w:szCs w:val="24"/>
        </w:rPr>
        <w:t>Federal</w:t>
      </w:r>
      <w:r>
        <w:rPr>
          <w:rFonts w:cs="Times New Roman" w:ascii="Times New Roman" w:hAnsi="Times New Roman"/>
          <w:sz w:val="24"/>
          <w:szCs w:val="24"/>
        </w:rPr>
        <w:t xml:space="preserve"> </w:t>
      </w:r>
      <w:r>
        <w:rPr>
          <w:rFonts w:cs="Times New Roman" w:ascii="Times New Roman" w:hAnsi="Times New Roman"/>
          <w:spacing w:val="-1"/>
          <w:sz w:val="24"/>
          <w:szCs w:val="24"/>
        </w:rPr>
        <w:t>Register</w:t>
      </w:r>
      <w:r>
        <w:rPr>
          <w:rFonts w:cs="Times New Roman" w:ascii="Times New Roman" w:hAnsi="Times New Roman"/>
          <w:sz w:val="24"/>
          <w:szCs w:val="24"/>
        </w:rPr>
        <w:t xml:space="preserve"> </w:t>
      </w:r>
      <w:r>
        <w:rPr>
          <w:rFonts w:cs="Times New Roman" w:ascii="Times New Roman" w:hAnsi="Times New Roman"/>
          <w:spacing w:val="-1"/>
          <w:sz w:val="24"/>
          <w:szCs w:val="24"/>
        </w:rPr>
        <w:t>80(190):59424-59497).</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spacing w:val="-1"/>
          <w:sz w:val="24"/>
        </w:rPr>
      </w:pPr>
      <w:r>
        <w:rPr>
          <w:rFonts w:cs="Times New Roman" w:ascii="Times New Roman" w:hAnsi="Times New Roman"/>
          <w:sz w:val="24"/>
          <w:szCs w:val="24"/>
        </w:rPr>
        <w:t xml:space="preserve">Dr. Marler’s monitoring of cycad populations now includes Guam, Rota, Yap, Tinian and Palau due to continued funding from the Forest Service that supports this critical work. Dr. Marler’s monitoring </w:t>
      </w:r>
      <w:r>
        <w:rPr>
          <w:rFonts w:cs="Times New Roman" w:ascii="Times New Roman" w:hAnsi="Times New Roman"/>
          <w:spacing w:val="-1"/>
          <w:sz w:val="24"/>
          <w:szCs w:val="24"/>
        </w:rPr>
        <w:t>data</w:t>
      </w:r>
      <w:r>
        <w:rPr>
          <w:rFonts w:cs="Times New Roman" w:ascii="Times New Roman" w:hAnsi="Times New Roman"/>
          <w:sz w:val="24"/>
          <w:szCs w:val="24"/>
        </w:rPr>
        <w:t xml:space="preserve"> from the </w:t>
      </w:r>
      <w:r>
        <w:rPr>
          <w:rFonts w:cs="Times New Roman" w:ascii="Times New Roman" w:hAnsi="Times New Roman"/>
          <w:spacing w:val="-1"/>
          <w:sz w:val="24"/>
          <w:szCs w:val="24"/>
        </w:rPr>
        <w:t>2015</w:t>
      </w:r>
      <w:r>
        <w:rPr>
          <w:rFonts w:cs="Times New Roman" w:ascii="Times New Roman" w:hAnsi="Times New Roman"/>
          <w:sz w:val="24"/>
          <w:szCs w:val="24"/>
        </w:rPr>
        <w:t xml:space="preserve"> indicate</w:t>
      </w:r>
      <w:r>
        <w:rPr>
          <w:rFonts w:cs="Times New Roman" w:ascii="Times New Roman" w:hAnsi="Times New Roman"/>
          <w:spacing w:val="1"/>
          <w:sz w:val="24"/>
          <w:szCs w:val="24"/>
        </w:rPr>
        <w:t xml:space="preserve"> </w:t>
      </w:r>
      <w:r>
        <w:rPr>
          <w:rFonts w:cs="Times New Roman" w:ascii="Times New Roman" w:hAnsi="Times New Roman"/>
          <w:sz w:val="24"/>
          <w:szCs w:val="24"/>
        </w:rPr>
        <w:t>that nine</w:t>
      </w:r>
      <w:r>
        <w:rPr>
          <w:rFonts w:cs="Times New Roman" w:ascii="Times New Roman" w:hAnsi="Times New Roman"/>
          <w:spacing w:val="5"/>
          <w:sz w:val="24"/>
          <w:szCs w:val="24"/>
        </w:rPr>
        <w:t xml:space="preserve"> </w:t>
      </w:r>
      <w:r>
        <w:rPr>
          <w:rFonts w:cs="Times New Roman" w:ascii="Times New Roman" w:hAnsi="Times New Roman"/>
          <w:spacing w:val="-1"/>
          <w:sz w:val="24"/>
          <w:szCs w:val="24"/>
        </w:rPr>
        <w:t>years</w:t>
      </w:r>
      <w:r>
        <w:rPr>
          <w:rFonts w:cs="Times New Roman" w:ascii="Times New Roman" w:hAnsi="Times New Roman"/>
          <w:sz w:val="24"/>
          <w:szCs w:val="24"/>
        </w:rPr>
        <w:t xml:space="preserve"> of</w:t>
      </w:r>
      <w:r>
        <w:rPr>
          <w:rFonts w:cs="Times New Roman" w:ascii="Times New Roman" w:hAnsi="Times New Roman"/>
          <w:spacing w:val="1"/>
          <w:sz w:val="24"/>
          <w:szCs w:val="24"/>
        </w:rPr>
        <w:t xml:space="preserve"> </w:t>
      </w:r>
      <w:r>
        <w:rPr>
          <w:rFonts w:cs="Times New Roman" w:ascii="Times New Roman" w:hAnsi="Times New Roman"/>
          <w:spacing w:val="-1"/>
          <w:sz w:val="24"/>
          <w:szCs w:val="24"/>
        </w:rPr>
        <w:t>consistent</w:t>
      </w:r>
      <w:r>
        <w:rPr>
          <w:rFonts w:cs="Times New Roman" w:ascii="Times New Roman" w:hAnsi="Times New Roman"/>
          <w:sz w:val="24"/>
          <w:szCs w:val="24"/>
        </w:rPr>
        <w:t xml:space="preserve"> mortality</w:t>
      </w:r>
      <w:r>
        <w:rPr>
          <w:rFonts w:cs="Times New Roman" w:ascii="Times New Roman" w:hAnsi="Times New Roman"/>
          <w:spacing w:val="-5"/>
          <w:sz w:val="24"/>
          <w:szCs w:val="24"/>
        </w:rPr>
        <w:t xml:space="preserve"> </w:t>
      </w:r>
      <w:r>
        <w:rPr>
          <w:rFonts w:cs="Times New Roman" w:ascii="Times New Roman" w:hAnsi="Times New Roman"/>
          <w:sz w:val="24"/>
          <w:szCs w:val="24"/>
        </w:rPr>
        <w:t>have</w:t>
      </w:r>
      <w:r>
        <w:rPr>
          <w:rFonts w:cs="Times New Roman" w:ascii="Times New Roman" w:hAnsi="Times New Roman"/>
          <w:spacing w:val="45"/>
          <w:sz w:val="24"/>
          <w:szCs w:val="24"/>
        </w:rPr>
        <w:t xml:space="preserve"> </w:t>
      </w:r>
      <w:r>
        <w:rPr>
          <w:rFonts w:cs="Times New Roman" w:ascii="Times New Roman" w:hAnsi="Times New Roman"/>
          <w:spacing w:val="-1"/>
          <w:sz w:val="24"/>
          <w:szCs w:val="24"/>
        </w:rPr>
        <w:t>occurred</w:t>
      </w:r>
      <w:r>
        <w:rPr>
          <w:rFonts w:cs="Times New Roman" w:ascii="Times New Roman" w:hAnsi="Times New Roman"/>
          <w:sz w:val="24"/>
          <w:szCs w:val="24"/>
        </w:rPr>
        <w:t xml:space="preserve"> on </w:t>
      </w:r>
      <w:r>
        <w:rPr>
          <w:rFonts w:cs="Times New Roman" w:ascii="Times New Roman" w:hAnsi="Times New Roman"/>
          <w:spacing w:val="-1"/>
          <w:sz w:val="24"/>
          <w:szCs w:val="24"/>
        </w:rPr>
        <w:t>Guam</w:t>
      </w:r>
      <w:r>
        <w:rPr>
          <w:rFonts w:cs="Times New Roman" w:ascii="Times New Roman" w:hAnsi="Times New Roman"/>
          <w:sz w:val="24"/>
          <w:szCs w:val="24"/>
        </w:rPr>
        <w:t xml:space="preserve"> with loss of </w:t>
      </w:r>
      <w:r>
        <w:rPr>
          <w:rFonts w:cs="Times New Roman" w:ascii="Times New Roman" w:hAnsi="Times New Roman"/>
          <w:spacing w:val="-1"/>
          <w:sz w:val="24"/>
          <w:szCs w:val="24"/>
        </w:rPr>
        <w:t>about</w:t>
      </w:r>
      <w:r>
        <w:rPr>
          <w:rFonts w:cs="Times New Roman" w:ascii="Times New Roman" w:hAnsi="Times New Roman"/>
          <w:sz w:val="24"/>
          <w:szCs w:val="24"/>
        </w:rPr>
        <w:t xml:space="preserve"> 16 </w:t>
      </w:r>
      <w:r>
        <w:rPr>
          <w:rFonts w:cs="Times New Roman" w:ascii="Times New Roman" w:hAnsi="Times New Roman"/>
          <w:spacing w:val="-1"/>
          <w:sz w:val="24"/>
          <w:szCs w:val="24"/>
        </w:rPr>
        <w:t>trees</w:t>
      </w:r>
      <w:r>
        <w:rPr>
          <w:rFonts w:cs="Times New Roman" w:ascii="Times New Roman" w:hAnsi="Times New Roman"/>
          <w:sz w:val="24"/>
          <w:szCs w:val="24"/>
        </w:rPr>
        <w:t xml:space="preserve"> per</w:t>
      </w:r>
      <w:r>
        <w:rPr>
          <w:rFonts w:cs="Times New Roman" w:ascii="Times New Roman" w:hAnsi="Times New Roman"/>
          <w:spacing w:val="1"/>
          <w:sz w:val="24"/>
          <w:szCs w:val="24"/>
        </w:rPr>
        <w:t xml:space="preserve"> </w:t>
      </w:r>
      <w:r>
        <w:rPr>
          <w:rFonts w:cs="Times New Roman" w:ascii="Times New Roman" w:hAnsi="Times New Roman"/>
          <w:spacing w:val="-1"/>
          <w:sz w:val="24"/>
          <w:szCs w:val="24"/>
        </w:rPr>
        <w:t>hectare per</w:t>
      </w:r>
      <w:r>
        <w:rPr>
          <w:rFonts w:cs="Times New Roman" w:ascii="Times New Roman" w:hAnsi="Times New Roman"/>
          <w:spacing w:val="3"/>
          <w:sz w:val="24"/>
          <w:szCs w:val="24"/>
        </w:rPr>
        <w:t xml:space="preserve"> </w:t>
      </w:r>
      <w:r>
        <w:rPr>
          <w:rFonts w:cs="Times New Roman" w:ascii="Times New Roman" w:hAnsi="Times New Roman"/>
          <w:spacing w:val="-1"/>
          <w:sz w:val="24"/>
          <w:szCs w:val="24"/>
        </w:rPr>
        <w:t>year. Extrapolating</w:t>
      </w:r>
      <w:r>
        <w:rPr>
          <w:rFonts w:cs="Times New Roman" w:ascii="Times New Roman" w:hAnsi="Times New Roman"/>
          <w:sz w:val="24"/>
          <w:szCs w:val="24"/>
        </w:rPr>
        <w:t xml:space="preserve"> this slope</w:t>
      </w:r>
      <w:r>
        <w:rPr>
          <w:rFonts w:cs="Times New Roman" w:ascii="Times New Roman" w:hAnsi="Times New Roman"/>
          <w:spacing w:val="-1"/>
          <w:sz w:val="24"/>
          <w:szCs w:val="24"/>
        </w:rPr>
        <w:t xml:space="preserve"> generates</w:t>
      </w:r>
      <w:r>
        <w:rPr>
          <w:rFonts w:cs="Times New Roman" w:ascii="Times New Roman" w:hAnsi="Times New Roman"/>
          <w:spacing w:val="1"/>
          <w:sz w:val="24"/>
          <w:szCs w:val="24"/>
        </w:rPr>
        <w:t xml:space="preserve"> </w:t>
      </w:r>
      <w:r>
        <w:rPr>
          <w:rFonts w:cs="Times New Roman" w:ascii="Times New Roman" w:hAnsi="Times New Roman"/>
          <w:sz w:val="24"/>
          <w:szCs w:val="24"/>
        </w:rPr>
        <w:t>a</w:t>
      </w:r>
      <w:r>
        <w:rPr>
          <w:rFonts w:cs="Times New Roman" w:ascii="Times New Roman" w:hAnsi="Times New Roman"/>
          <w:spacing w:val="93"/>
          <w:sz w:val="24"/>
          <w:szCs w:val="24"/>
        </w:rPr>
        <w:t xml:space="preserve"> </w:t>
      </w:r>
      <w:r>
        <w:rPr>
          <w:rFonts w:cs="Times New Roman" w:ascii="Times New Roman" w:hAnsi="Times New Roman"/>
          <w:spacing w:val="-1"/>
          <w:sz w:val="24"/>
          <w:szCs w:val="24"/>
        </w:rPr>
        <w:t>prediction</w:t>
      </w:r>
      <w:r>
        <w:rPr>
          <w:rFonts w:cs="Times New Roman" w:ascii="Times New Roman" w:hAnsi="Times New Roman"/>
          <w:sz w:val="24"/>
          <w:szCs w:val="24"/>
        </w:rPr>
        <w:t xml:space="preserve"> of 100%</w:t>
      </w:r>
      <w:r>
        <w:rPr>
          <w:rFonts w:cs="Times New Roman" w:ascii="Times New Roman" w:hAnsi="Times New Roman"/>
          <w:spacing w:val="-1"/>
          <w:sz w:val="24"/>
          <w:szCs w:val="24"/>
        </w:rPr>
        <w:t xml:space="preserve"> </w:t>
      </w:r>
      <w:r>
        <w:rPr>
          <w:rFonts w:cs="Times New Roman" w:ascii="Times New Roman" w:hAnsi="Times New Roman"/>
          <w:sz w:val="24"/>
          <w:szCs w:val="24"/>
        </w:rPr>
        <w:t>mortality</w:t>
      </w:r>
      <w:r>
        <w:rPr>
          <w:rFonts w:cs="Times New Roman" w:ascii="Times New Roman" w:hAnsi="Times New Roman"/>
          <w:spacing w:val="-5"/>
          <w:sz w:val="24"/>
          <w:szCs w:val="24"/>
        </w:rPr>
        <w:t xml:space="preserve"> </w:t>
      </w:r>
      <w:r>
        <w:rPr>
          <w:rFonts w:cs="Times New Roman" w:ascii="Times New Roman" w:hAnsi="Times New Roman"/>
          <w:spacing w:val="2"/>
          <w:sz w:val="24"/>
          <w:szCs w:val="24"/>
        </w:rPr>
        <w:t>by</w:t>
      </w:r>
      <w:r>
        <w:rPr>
          <w:rFonts w:cs="Times New Roman" w:ascii="Times New Roman" w:hAnsi="Times New Roman"/>
          <w:spacing w:val="-5"/>
          <w:sz w:val="24"/>
          <w:szCs w:val="24"/>
        </w:rPr>
        <w:t xml:space="preserve"> </w:t>
      </w:r>
      <w:r>
        <w:rPr>
          <w:rFonts w:cs="Times New Roman" w:ascii="Times New Roman" w:hAnsi="Times New Roman"/>
          <w:sz w:val="24"/>
          <w:szCs w:val="24"/>
        </w:rPr>
        <w:t xml:space="preserve">2030 if </w:t>
      </w:r>
      <w:r>
        <w:rPr>
          <w:rFonts w:cs="Times New Roman" w:ascii="Times New Roman" w:hAnsi="Times New Roman"/>
          <w:spacing w:val="-1"/>
          <w:sz w:val="24"/>
          <w:szCs w:val="24"/>
        </w:rPr>
        <w:t>current</w:t>
      </w:r>
      <w:r>
        <w:rPr>
          <w:rFonts w:cs="Times New Roman" w:ascii="Times New Roman" w:hAnsi="Times New Roman"/>
          <w:sz w:val="24"/>
          <w:szCs w:val="24"/>
        </w:rPr>
        <w:t xml:space="preserve"> rates of</w:t>
      </w:r>
      <w:r>
        <w:rPr>
          <w:rFonts w:cs="Times New Roman" w:ascii="Times New Roman" w:hAnsi="Times New Roman"/>
          <w:spacing w:val="-1"/>
          <w:sz w:val="24"/>
          <w:szCs w:val="24"/>
        </w:rPr>
        <w:t xml:space="preserve"> </w:t>
      </w:r>
      <w:r>
        <w:rPr>
          <w:rFonts w:cs="Times New Roman" w:ascii="Times New Roman" w:hAnsi="Times New Roman"/>
          <w:sz w:val="24"/>
          <w:szCs w:val="24"/>
        </w:rPr>
        <w:t>tree</w:t>
      </w:r>
      <w:r>
        <w:rPr>
          <w:rFonts w:cs="Times New Roman" w:ascii="Times New Roman" w:hAnsi="Times New Roman"/>
          <w:spacing w:val="-1"/>
          <w:sz w:val="24"/>
          <w:szCs w:val="24"/>
        </w:rPr>
        <w:t xml:space="preserve"> </w:t>
      </w:r>
      <w:r>
        <w:rPr>
          <w:rFonts w:cs="Times New Roman" w:ascii="Times New Roman" w:hAnsi="Times New Roman"/>
          <w:sz w:val="24"/>
          <w:szCs w:val="24"/>
        </w:rPr>
        <w:t xml:space="preserve">loss </w:t>
      </w:r>
      <w:r>
        <w:rPr>
          <w:rFonts w:cs="Times New Roman" w:ascii="Times New Roman" w:hAnsi="Times New Roman"/>
          <w:spacing w:val="-1"/>
          <w:sz w:val="24"/>
          <w:szCs w:val="24"/>
        </w:rPr>
        <w:t>are</w:t>
      </w:r>
      <w:r>
        <w:rPr>
          <w:rFonts w:cs="Times New Roman" w:ascii="Times New Roman" w:hAnsi="Times New Roman"/>
          <w:spacing w:val="-2"/>
          <w:sz w:val="24"/>
          <w:szCs w:val="24"/>
        </w:rPr>
        <w:t xml:space="preserve"> </w:t>
      </w:r>
      <w:r>
        <w:rPr>
          <w:rFonts w:cs="Times New Roman" w:ascii="Times New Roman" w:hAnsi="Times New Roman"/>
          <w:sz w:val="24"/>
          <w:szCs w:val="24"/>
        </w:rPr>
        <w:t xml:space="preserve">sustained on </w:t>
      </w:r>
      <w:r>
        <w:rPr>
          <w:rFonts w:cs="Times New Roman" w:ascii="Times New Roman" w:hAnsi="Times New Roman"/>
          <w:spacing w:val="-1"/>
          <w:sz w:val="24"/>
          <w:szCs w:val="24"/>
        </w:rPr>
        <w:t>Guam; the trend is similar for Rota.</w:t>
      </w:r>
      <w:r>
        <w:rPr>
          <w:rFonts w:cs="Times New Roman" w:ascii="Times New Roman" w:hAnsi="Times New Roman"/>
          <w:sz w:val="24"/>
          <w:szCs w:val="24"/>
        </w:rPr>
        <w:t xml:space="preserve"> </w:t>
      </w:r>
      <w:r>
        <w:rPr>
          <w:rFonts w:ascii="Times New Roman" w:hAnsi="Times New Roman"/>
          <w:spacing w:val="-1"/>
          <w:sz w:val="24"/>
        </w:rPr>
        <w:t>Yap</w:t>
      </w:r>
      <w:r>
        <w:rPr>
          <w:rFonts w:ascii="Times New Roman" w:hAnsi="Times New Roman"/>
          <w:sz w:val="24"/>
        </w:rPr>
        <w:t xml:space="preserve"> cycads </w:t>
      </w:r>
      <w:r>
        <w:rPr>
          <w:rFonts w:ascii="Times New Roman" w:hAnsi="Times New Roman"/>
          <w:spacing w:val="-1"/>
          <w:sz w:val="24"/>
        </w:rPr>
        <w:t>remain</w:t>
      </w:r>
      <w:r>
        <w:rPr>
          <w:rFonts w:ascii="Times New Roman" w:hAnsi="Times New Roman"/>
          <w:sz w:val="24"/>
        </w:rPr>
        <w:t xml:space="preserve"> </w:t>
      </w:r>
      <w:r>
        <w:rPr>
          <w:rFonts w:ascii="Times New Roman" w:hAnsi="Times New Roman"/>
          <w:spacing w:val="-1"/>
          <w:sz w:val="24"/>
        </w:rPr>
        <w:t>pest-free,</w:t>
      </w:r>
      <w:r>
        <w:rPr>
          <w:rFonts w:ascii="Times New Roman" w:hAnsi="Times New Roman"/>
          <w:spacing w:val="87"/>
          <w:sz w:val="24"/>
        </w:rPr>
        <w:t xml:space="preserve"> </w:t>
      </w:r>
      <w:r>
        <w:rPr>
          <w:rFonts w:ascii="Times New Roman" w:hAnsi="Times New Roman"/>
          <w:sz w:val="24"/>
        </w:rPr>
        <w:t xml:space="preserve">with no </w:t>
      </w:r>
      <w:r>
        <w:rPr>
          <w:rFonts w:ascii="Times New Roman" w:hAnsi="Times New Roman"/>
          <w:spacing w:val="-1"/>
          <w:sz w:val="24"/>
        </w:rPr>
        <w:t>signs</w:t>
      </w:r>
      <w:r>
        <w:rPr>
          <w:rFonts w:ascii="Times New Roman" w:hAnsi="Times New Roman"/>
          <w:sz w:val="24"/>
        </w:rPr>
        <w:t xml:space="preserve"> of any</w:t>
      </w:r>
      <w:r>
        <w:rPr>
          <w:rFonts w:ascii="Times New Roman" w:hAnsi="Times New Roman"/>
          <w:spacing w:val="-5"/>
          <w:sz w:val="24"/>
        </w:rPr>
        <w:t xml:space="preserve"> </w:t>
      </w:r>
      <w:r>
        <w:rPr>
          <w:rFonts w:ascii="Times New Roman" w:hAnsi="Times New Roman"/>
          <w:sz w:val="24"/>
        </w:rPr>
        <w:t>of the</w:t>
      </w:r>
      <w:r>
        <w:rPr>
          <w:rFonts w:ascii="Times New Roman" w:hAnsi="Times New Roman"/>
          <w:spacing w:val="-1"/>
          <w:sz w:val="24"/>
        </w:rPr>
        <w:t xml:space="preserve"> </w:t>
      </w:r>
      <w:r>
        <w:rPr>
          <w:rFonts w:ascii="Times New Roman" w:hAnsi="Times New Roman"/>
          <w:sz w:val="24"/>
        </w:rPr>
        <w:t>exotic</w:t>
      </w:r>
      <w:r>
        <w:rPr>
          <w:rFonts w:ascii="Times New Roman" w:hAnsi="Times New Roman"/>
          <w:spacing w:val="1"/>
          <w:sz w:val="24"/>
        </w:rPr>
        <w:t xml:space="preserve"> </w:t>
      </w:r>
      <w:r>
        <w:rPr>
          <w:rFonts w:ascii="Times New Roman" w:hAnsi="Times New Roman"/>
          <w:spacing w:val="-1"/>
          <w:sz w:val="24"/>
        </w:rPr>
        <w:t>insect</w:t>
      </w:r>
      <w:r>
        <w:rPr>
          <w:rFonts w:ascii="Times New Roman" w:hAnsi="Times New Roman"/>
          <w:sz w:val="24"/>
        </w:rPr>
        <w:t xml:space="preserve"> pests.</w:t>
      </w:r>
      <w:r>
        <w:rPr>
          <w:rFonts w:cs="Times New Roman" w:ascii="Times New Roman" w:hAnsi="Times New Roman"/>
          <w:sz w:val="24"/>
          <w:szCs w:val="24"/>
        </w:rPr>
        <w:t xml:space="preserve"> Every</w:t>
      </w:r>
      <w:r>
        <w:rPr>
          <w:rFonts w:cs="Times New Roman" w:ascii="Times New Roman" w:hAnsi="Times New Roman"/>
          <w:spacing w:val="-5"/>
          <w:sz w:val="24"/>
          <w:szCs w:val="24"/>
        </w:rPr>
        <w:t xml:space="preserve"> </w:t>
      </w:r>
      <w:r>
        <w:rPr>
          <w:rFonts w:cs="Times New Roman" w:ascii="Times New Roman" w:hAnsi="Times New Roman"/>
          <w:sz w:val="24"/>
          <w:szCs w:val="24"/>
        </w:rPr>
        <w:t xml:space="preserve">plot re-measured in 2015 exhibited </w:t>
      </w:r>
      <w:r>
        <w:rPr>
          <w:rFonts w:cs="Times New Roman" w:ascii="Times New Roman" w:hAnsi="Times New Roman"/>
          <w:spacing w:val="-1"/>
          <w:sz w:val="24"/>
          <w:szCs w:val="24"/>
        </w:rPr>
        <w:t>extremely</w:t>
      </w:r>
      <w:r>
        <w:rPr>
          <w:rFonts w:cs="Times New Roman" w:ascii="Times New Roman" w:hAnsi="Times New Roman"/>
          <w:spacing w:val="-5"/>
          <w:sz w:val="24"/>
          <w:szCs w:val="24"/>
        </w:rPr>
        <w:t xml:space="preserve"> </w:t>
      </w:r>
      <w:r>
        <w:rPr>
          <w:rFonts w:cs="Times New Roman" w:ascii="Times New Roman" w:hAnsi="Times New Roman"/>
          <w:spacing w:val="-1"/>
          <w:sz w:val="24"/>
          <w:szCs w:val="24"/>
        </w:rPr>
        <w:t>high</w:t>
      </w:r>
      <w:r>
        <w:rPr>
          <w:rFonts w:cs="Times New Roman" w:ascii="Times New Roman" w:hAnsi="Times New Roman"/>
          <w:sz w:val="24"/>
          <w:szCs w:val="24"/>
        </w:rPr>
        <w:t xml:space="preserve"> plant density</w:t>
      </w:r>
      <w:r>
        <w:rPr>
          <w:rFonts w:cs="Times New Roman" w:ascii="Times New Roman" w:hAnsi="Times New Roman"/>
          <w:spacing w:val="-5"/>
          <w:sz w:val="24"/>
          <w:szCs w:val="24"/>
        </w:rPr>
        <w:t xml:space="preserve"> </w:t>
      </w:r>
      <w:r>
        <w:rPr>
          <w:rFonts w:cs="Times New Roman" w:ascii="Times New Roman" w:hAnsi="Times New Roman"/>
          <w:spacing w:val="-1"/>
          <w:sz w:val="24"/>
          <w:szCs w:val="24"/>
        </w:rPr>
        <w:t>and</w:t>
      </w:r>
      <w:r>
        <w:rPr>
          <w:rFonts w:cs="Times New Roman" w:ascii="Times New Roman" w:hAnsi="Times New Roman"/>
          <w:sz w:val="24"/>
          <w:szCs w:val="24"/>
        </w:rPr>
        <w:t xml:space="preserve"> health.</w:t>
      </w:r>
      <w:r>
        <w:rPr>
          <w:spacing w:val="3"/>
        </w:rPr>
        <w:t xml:space="preserve"> </w:t>
      </w:r>
      <w:r>
        <w:rPr>
          <w:rFonts w:ascii="Times New Roman" w:hAnsi="Times New Roman"/>
          <w:sz w:val="24"/>
        </w:rPr>
        <w:t xml:space="preserve"> An </w:t>
      </w:r>
      <w:r>
        <w:rPr>
          <w:rFonts w:ascii="Times New Roman" w:hAnsi="Times New Roman"/>
          <w:spacing w:val="-1"/>
          <w:sz w:val="24"/>
        </w:rPr>
        <w:t>ex</w:t>
      </w:r>
      <w:r>
        <w:rPr>
          <w:rFonts w:ascii="Times New Roman" w:hAnsi="Times New Roman"/>
          <w:spacing w:val="2"/>
          <w:sz w:val="24"/>
        </w:rPr>
        <w:t xml:space="preserve"> </w:t>
      </w:r>
      <w:r>
        <w:rPr>
          <w:rFonts w:ascii="Times New Roman" w:hAnsi="Times New Roman"/>
          <w:sz w:val="24"/>
        </w:rPr>
        <w:t xml:space="preserve">situ </w:t>
      </w:r>
      <w:r>
        <w:rPr>
          <w:rFonts w:ascii="Times New Roman" w:hAnsi="Times New Roman"/>
          <w:spacing w:val="-1"/>
          <w:sz w:val="24"/>
        </w:rPr>
        <w:t>collection</w:t>
      </w:r>
      <w:r>
        <w:rPr>
          <w:rFonts w:ascii="Times New Roman" w:hAnsi="Times New Roman"/>
          <w:sz w:val="24"/>
        </w:rPr>
        <w:t xml:space="preserve"> of</w:t>
      </w:r>
      <w:r>
        <w:rPr>
          <w:rFonts w:ascii="Times New Roman" w:hAnsi="Times New Roman"/>
          <w:spacing w:val="-1"/>
          <w:sz w:val="24"/>
        </w:rPr>
        <w:t xml:space="preserve"> Guam</w:t>
      </w:r>
      <w:r>
        <w:rPr>
          <w:rFonts w:ascii="Times New Roman" w:hAnsi="Times New Roman"/>
          <w:spacing w:val="2"/>
          <w:sz w:val="24"/>
        </w:rPr>
        <w:t xml:space="preserve"> </w:t>
      </w:r>
      <w:r>
        <w:rPr>
          <w:rFonts w:ascii="Times New Roman" w:hAnsi="Times New Roman"/>
          <w:spacing w:val="-1"/>
          <w:sz w:val="24"/>
        </w:rPr>
        <w:t>genotypes</w:t>
      </w:r>
      <w:r>
        <w:rPr>
          <w:rFonts w:ascii="Times New Roman" w:hAnsi="Times New Roman"/>
          <w:sz w:val="24"/>
        </w:rPr>
        <w:t xml:space="preserve"> established</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39"/>
          <w:sz w:val="24"/>
        </w:rPr>
        <w:t xml:space="preserve"> </w:t>
      </w:r>
      <w:r>
        <w:rPr>
          <w:rFonts w:ascii="Times New Roman" w:hAnsi="Times New Roman"/>
          <w:spacing w:val="-1"/>
          <w:sz w:val="24"/>
        </w:rPr>
        <w:t>Tinian</w:t>
      </w:r>
      <w:r>
        <w:rPr>
          <w:rFonts w:ascii="Times New Roman" w:hAnsi="Times New Roman"/>
          <w:sz w:val="24"/>
        </w:rPr>
        <w:t xml:space="preserve"> also </w:t>
      </w:r>
      <w:r>
        <w:rPr>
          <w:rFonts w:ascii="Times New Roman" w:hAnsi="Times New Roman"/>
          <w:spacing w:val="-1"/>
          <w:sz w:val="24"/>
        </w:rPr>
        <w:t>remains</w:t>
      </w:r>
      <w:r>
        <w:rPr>
          <w:rFonts w:ascii="Times New Roman" w:hAnsi="Times New Roman"/>
          <w:sz w:val="24"/>
        </w:rPr>
        <w:t xml:space="preserve"> </w:t>
      </w:r>
      <w:r>
        <w:rPr>
          <w:rFonts w:ascii="Times New Roman" w:hAnsi="Times New Roman"/>
          <w:spacing w:val="-1"/>
          <w:sz w:val="24"/>
        </w:rPr>
        <w:t xml:space="preserve">pest-free. </w:t>
      </w:r>
    </w:p>
    <w:p>
      <w:pPr>
        <w:pStyle w:val="Normal"/>
        <w:spacing w:lineRule="auto" w:line="240" w:before="0" w:after="0"/>
        <w:rPr>
          <w:rFonts w:ascii="Times New Roman" w:hAnsi="Times New Roman"/>
          <w:spacing w:val="-1"/>
          <w:sz w:val="24"/>
        </w:rPr>
      </w:pPr>
      <w:r>
        <w:rPr>
          <w:rFonts w:ascii="Times New Roman" w:hAnsi="Times New Roman"/>
          <w:spacing w:val="-1"/>
          <w:sz w:val="24"/>
        </w:rPr>
      </w:r>
    </w:p>
    <w:p>
      <w:pPr>
        <w:pStyle w:val="Normal"/>
        <w:rPr>
          <w:rFonts w:cs="Times New Roman" w:ascii="Times New Roman" w:hAnsi="Times New Roman"/>
          <w:sz w:val="24"/>
          <w:szCs w:val="24"/>
        </w:rPr>
      </w:pPr>
      <w:r>
        <w:rPr>
          <w:rFonts w:cs="Times New Roman" w:ascii="Times New Roman" w:hAnsi="Times New Roman"/>
          <w:sz w:val="24"/>
          <w:szCs w:val="24"/>
        </w:rPr>
        <w:t>The</w:t>
      </w:r>
      <w:r>
        <w:rPr>
          <w:rFonts w:cs="Times New Roman" w:ascii="Times New Roman" w:hAnsi="Times New Roman"/>
          <w:spacing w:val="-2"/>
          <w:sz w:val="24"/>
          <w:szCs w:val="24"/>
        </w:rPr>
        <w:t xml:space="preserve"> </w:t>
      </w:r>
      <w:r>
        <w:rPr>
          <w:rFonts w:cs="Times New Roman" w:ascii="Times New Roman" w:hAnsi="Times New Roman"/>
          <w:sz w:val="24"/>
          <w:szCs w:val="24"/>
        </w:rPr>
        <w:t>largest population of</w:t>
      </w:r>
      <w:r>
        <w:rPr>
          <w:rFonts w:cs="Times New Roman" w:ascii="Times New Roman" w:hAnsi="Times New Roman"/>
          <w:spacing w:val="3"/>
          <w:sz w:val="24"/>
          <w:szCs w:val="24"/>
        </w:rPr>
        <w:t xml:space="preserve"> </w:t>
      </w:r>
      <w:r>
        <w:rPr>
          <w:rFonts w:cs="Times New Roman" w:ascii="Times New Roman" w:hAnsi="Times New Roman"/>
          <w:i/>
          <w:sz w:val="24"/>
          <w:szCs w:val="24"/>
        </w:rPr>
        <w:t>Cycas</w:t>
      </w:r>
      <w:r>
        <w:rPr>
          <w:rFonts w:cs="Times New Roman" w:ascii="Times New Roman" w:hAnsi="Times New Roman"/>
          <w:i/>
          <w:spacing w:val="1"/>
          <w:sz w:val="24"/>
          <w:szCs w:val="24"/>
        </w:rPr>
        <w:t xml:space="preserve"> </w:t>
      </w:r>
      <w:r>
        <w:rPr>
          <w:rFonts w:cs="Times New Roman" w:ascii="Times New Roman" w:hAnsi="Times New Roman"/>
          <w:i/>
          <w:sz w:val="24"/>
          <w:szCs w:val="24"/>
        </w:rPr>
        <w:t xml:space="preserve">micronesica </w:t>
      </w:r>
      <w:r>
        <w:rPr>
          <w:rFonts w:cs="Times New Roman" w:ascii="Times New Roman" w:hAnsi="Times New Roman"/>
          <w:sz w:val="24"/>
          <w:szCs w:val="24"/>
        </w:rPr>
        <w:t>in Palau is on Ngellil</w:t>
      </w:r>
      <w:r>
        <w:rPr>
          <w:rFonts w:cs="Times New Roman" w:ascii="Times New Roman" w:hAnsi="Times New Roman"/>
          <w:spacing w:val="2"/>
          <w:sz w:val="24"/>
          <w:szCs w:val="24"/>
        </w:rPr>
        <w:t xml:space="preserve"> </w:t>
      </w:r>
      <w:r>
        <w:rPr>
          <w:rFonts w:cs="Times New Roman" w:ascii="Times New Roman" w:hAnsi="Times New Roman"/>
          <w:sz w:val="24"/>
          <w:szCs w:val="24"/>
        </w:rPr>
        <w:t>Island. The western</w:t>
      </w:r>
      <w:r>
        <w:rPr>
          <w:rFonts w:cs="Times New Roman" w:ascii="Times New Roman" w:hAnsi="Times New Roman"/>
          <w:spacing w:val="2"/>
          <w:sz w:val="24"/>
          <w:szCs w:val="24"/>
        </w:rPr>
        <w:t xml:space="preserve"> </w:t>
      </w:r>
      <w:r>
        <w:rPr>
          <w:rFonts w:cs="Times New Roman" w:ascii="Times New Roman" w:hAnsi="Times New Roman"/>
          <w:sz w:val="24"/>
          <w:szCs w:val="24"/>
        </w:rPr>
        <w:t xml:space="preserve">edge </w:t>
      </w:r>
      <w:r>
        <w:rPr>
          <w:rFonts w:cs="Times New Roman" w:ascii="Times New Roman" w:hAnsi="Times New Roman"/>
          <w:spacing w:val="1"/>
          <w:sz w:val="24"/>
          <w:szCs w:val="24"/>
        </w:rPr>
        <w:t>of</w:t>
      </w:r>
      <w:r>
        <w:rPr>
          <w:rFonts w:cs="Times New Roman" w:ascii="Times New Roman" w:hAnsi="Times New Roman"/>
          <w:sz w:val="24"/>
          <w:szCs w:val="24"/>
        </w:rPr>
        <w:t xml:space="preserve"> this</w:t>
      </w:r>
      <w:r>
        <w:rPr>
          <w:rFonts w:cs="Times New Roman" w:ascii="Times New Roman" w:hAnsi="Times New Roman"/>
          <w:spacing w:val="61"/>
          <w:sz w:val="24"/>
          <w:szCs w:val="24"/>
        </w:rPr>
        <w:t xml:space="preserve"> </w:t>
      </w:r>
      <w:r>
        <w:rPr>
          <w:rFonts w:cs="Times New Roman" w:ascii="Times New Roman" w:hAnsi="Times New Roman"/>
          <w:sz w:val="24"/>
          <w:szCs w:val="24"/>
        </w:rPr>
        <w:t>population is directly</w:t>
      </w:r>
      <w:r>
        <w:rPr>
          <w:rFonts w:cs="Times New Roman" w:ascii="Times New Roman" w:hAnsi="Times New Roman"/>
          <w:spacing w:val="-5"/>
          <w:sz w:val="24"/>
          <w:szCs w:val="24"/>
        </w:rPr>
        <w:t xml:space="preserve"> </w:t>
      </w:r>
      <w:r>
        <w:rPr>
          <w:rFonts w:cs="Times New Roman" w:ascii="Times New Roman" w:hAnsi="Times New Roman"/>
          <w:sz w:val="24"/>
          <w:szCs w:val="24"/>
        </w:rPr>
        <w:t>east of where</w:t>
      </w:r>
      <w:r>
        <w:rPr>
          <w:rFonts w:cs="Times New Roman" w:ascii="Times New Roman" w:hAnsi="Times New Roman"/>
          <w:spacing w:val="-2"/>
          <w:sz w:val="24"/>
          <w:szCs w:val="24"/>
        </w:rPr>
        <w:t xml:space="preserve"> </w:t>
      </w:r>
      <w:r>
        <w:rPr>
          <w:rFonts w:cs="Times New Roman" w:ascii="Times New Roman" w:hAnsi="Times New Roman"/>
          <w:sz w:val="24"/>
          <w:szCs w:val="24"/>
        </w:rPr>
        <w:t>CAS infestations have been sustained for</w:t>
      </w:r>
      <w:r>
        <w:rPr>
          <w:rFonts w:cs="Times New Roman" w:ascii="Times New Roman" w:hAnsi="Times New Roman"/>
          <w:spacing w:val="1"/>
          <w:sz w:val="24"/>
          <w:szCs w:val="24"/>
        </w:rPr>
        <w:t xml:space="preserve"> </w:t>
      </w:r>
      <w:r>
        <w:rPr>
          <w:rFonts w:cs="Times New Roman" w:ascii="Times New Roman" w:hAnsi="Times New Roman"/>
          <w:sz w:val="24"/>
          <w:szCs w:val="24"/>
        </w:rPr>
        <w:t>years on</w:t>
      </w:r>
      <w:r>
        <w:rPr>
          <w:rFonts w:cs="Times New Roman" w:ascii="Times New Roman" w:hAnsi="Times New Roman"/>
          <w:spacing w:val="4"/>
          <w:sz w:val="24"/>
          <w:szCs w:val="24"/>
        </w:rPr>
        <w:t xml:space="preserve"> planted </w:t>
      </w:r>
      <w:bookmarkStart w:id="0" w:name="_GoBack"/>
      <w:bookmarkEnd w:id="0"/>
      <w:r>
        <w:rPr>
          <w:rFonts w:cs="Times New Roman" w:ascii="Times New Roman" w:hAnsi="Times New Roman"/>
          <w:i/>
          <w:sz w:val="24"/>
          <w:szCs w:val="24"/>
        </w:rPr>
        <w:t>Cycas revoluta</w:t>
      </w:r>
      <w:r>
        <w:rPr>
          <w:rFonts w:cs="Times New Roman" w:ascii="Times New Roman" w:hAnsi="Times New Roman"/>
          <w:i/>
          <w:spacing w:val="59"/>
          <w:sz w:val="24"/>
          <w:szCs w:val="24"/>
        </w:rPr>
        <w:t xml:space="preserve"> </w:t>
      </w:r>
      <w:r>
        <w:rPr>
          <w:rFonts w:cs="Times New Roman" w:ascii="Times New Roman" w:hAnsi="Times New Roman"/>
          <w:sz w:val="24"/>
          <w:szCs w:val="24"/>
        </w:rPr>
        <w:t>plants in commercial landscapes. One meteorological event that shifts wind</w:t>
      </w:r>
      <w:r>
        <w:rPr>
          <w:rFonts w:cs="Times New Roman" w:ascii="Times New Roman" w:hAnsi="Times New Roman"/>
          <w:spacing w:val="3"/>
          <w:sz w:val="24"/>
          <w:szCs w:val="24"/>
        </w:rPr>
        <w:t xml:space="preserve"> </w:t>
      </w:r>
      <w:r>
        <w:rPr>
          <w:rFonts w:cs="Times New Roman" w:ascii="Times New Roman" w:hAnsi="Times New Roman"/>
          <w:sz w:val="24"/>
          <w:szCs w:val="24"/>
        </w:rPr>
        <w:t>direction could easily</w:t>
      </w:r>
      <w:r>
        <w:rPr>
          <w:rFonts w:cs="Times New Roman" w:ascii="Times New Roman" w:hAnsi="Times New Roman"/>
          <w:spacing w:val="101"/>
          <w:sz w:val="24"/>
          <w:szCs w:val="24"/>
        </w:rPr>
        <w:t xml:space="preserve"> </w:t>
      </w:r>
      <w:r>
        <w:rPr>
          <w:rFonts w:cs="Times New Roman" w:ascii="Times New Roman" w:hAnsi="Times New Roman"/>
          <w:sz w:val="24"/>
          <w:szCs w:val="24"/>
        </w:rPr>
        <w:t>vector CAS crawlers into</w:t>
      </w:r>
      <w:r>
        <w:rPr>
          <w:rFonts w:cs="Times New Roman" w:ascii="Times New Roman" w:hAnsi="Times New Roman"/>
          <w:spacing w:val="2"/>
          <w:sz w:val="24"/>
          <w:szCs w:val="24"/>
        </w:rPr>
        <w:t xml:space="preserve"> </w:t>
      </w:r>
      <w:r>
        <w:rPr>
          <w:rFonts w:cs="Times New Roman" w:ascii="Times New Roman" w:hAnsi="Times New Roman"/>
          <w:sz w:val="24"/>
          <w:szCs w:val="24"/>
        </w:rPr>
        <w:t>this wild population. None of the</w:t>
      </w:r>
      <w:r>
        <w:rPr>
          <w:rFonts w:cs="Times New Roman" w:ascii="Times New Roman" w:hAnsi="Times New Roman"/>
          <w:spacing w:val="-2"/>
          <w:sz w:val="24"/>
          <w:szCs w:val="24"/>
        </w:rPr>
        <w:t xml:space="preserve"> </w:t>
      </w:r>
      <w:r>
        <w:rPr>
          <w:rFonts w:cs="Times New Roman" w:ascii="Times New Roman" w:hAnsi="Times New Roman"/>
          <w:sz w:val="24"/>
          <w:szCs w:val="24"/>
        </w:rPr>
        <w:t>Koror State</w:t>
      </w:r>
      <w:r>
        <w:rPr>
          <w:rFonts w:cs="Times New Roman" w:ascii="Times New Roman" w:hAnsi="Times New Roman"/>
          <w:spacing w:val="2"/>
          <w:sz w:val="24"/>
          <w:szCs w:val="24"/>
        </w:rPr>
        <w:t xml:space="preserve"> </w:t>
      </w:r>
      <w:r>
        <w:rPr>
          <w:rFonts w:cs="Times New Roman" w:ascii="Times New Roman" w:hAnsi="Times New Roman"/>
          <w:i/>
          <w:sz w:val="24"/>
          <w:szCs w:val="24"/>
        </w:rPr>
        <w:t xml:space="preserve">Cycas micronesica </w:t>
      </w:r>
      <w:r>
        <w:rPr>
          <w:rFonts w:cs="Times New Roman" w:ascii="Times New Roman" w:hAnsi="Times New Roman"/>
          <w:sz w:val="24"/>
          <w:szCs w:val="24"/>
        </w:rPr>
        <w:t>populations</w:t>
      </w:r>
      <w:r>
        <w:rPr>
          <w:rFonts w:cs="Times New Roman" w:ascii="Times New Roman" w:hAnsi="Times New Roman"/>
          <w:spacing w:val="49"/>
          <w:sz w:val="24"/>
          <w:szCs w:val="24"/>
        </w:rPr>
        <w:t xml:space="preserve"> </w:t>
      </w:r>
      <w:r>
        <w:rPr>
          <w:rFonts w:cs="Times New Roman" w:ascii="Times New Roman" w:hAnsi="Times New Roman"/>
          <w:sz w:val="24"/>
          <w:szCs w:val="24"/>
        </w:rPr>
        <w:t>are</w:t>
      </w:r>
      <w:r>
        <w:rPr>
          <w:rFonts w:cs="Times New Roman" w:ascii="Times New Roman" w:hAnsi="Times New Roman"/>
          <w:spacing w:val="-2"/>
          <w:sz w:val="24"/>
          <w:szCs w:val="24"/>
        </w:rPr>
        <w:t xml:space="preserve"> </w:t>
      </w:r>
      <w:r>
        <w:rPr>
          <w:rFonts w:cs="Times New Roman" w:ascii="Times New Roman" w:hAnsi="Times New Roman"/>
          <w:sz w:val="24"/>
          <w:szCs w:val="24"/>
        </w:rPr>
        <w:t>exposed to this threat</w:t>
      </w:r>
      <w:r>
        <w:rPr>
          <w:rFonts w:cs="Times New Roman" w:ascii="Times New Roman" w:hAnsi="Times New Roman"/>
          <w:spacing w:val="4"/>
          <w:sz w:val="24"/>
          <w:szCs w:val="24"/>
        </w:rPr>
        <w:t xml:space="preserve"> </w:t>
      </w:r>
      <w:r>
        <w:rPr>
          <w:rFonts w:cs="Times New Roman" w:ascii="Times New Roman" w:hAnsi="Times New Roman"/>
          <w:sz w:val="24"/>
          <w:szCs w:val="24"/>
        </w:rPr>
        <w:t xml:space="preserve">that is caused </w:t>
      </w:r>
      <w:r>
        <w:rPr>
          <w:rFonts w:cs="Times New Roman" w:ascii="Times New Roman" w:hAnsi="Times New Roman"/>
          <w:spacing w:val="2"/>
          <w:sz w:val="24"/>
          <w:szCs w:val="24"/>
        </w:rPr>
        <w:t>by</w:t>
      </w:r>
      <w:r>
        <w:rPr>
          <w:rFonts w:cs="Times New Roman" w:ascii="Times New Roman" w:hAnsi="Times New Roman"/>
          <w:spacing w:val="-3"/>
          <w:sz w:val="24"/>
          <w:szCs w:val="24"/>
        </w:rPr>
        <w:t xml:space="preserve"> </w:t>
      </w:r>
      <w:r>
        <w:rPr>
          <w:rFonts w:cs="Times New Roman" w:ascii="Times New Roman" w:hAnsi="Times New Roman"/>
          <w:sz w:val="24"/>
          <w:szCs w:val="24"/>
        </w:rPr>
        <w:t>geographic proximity. Moreover, one</w:t>
      </w:r>
      <w:r>
        <w:rPr>
          <w:rFonts w:cs="Times New Roman" w:ascii="Times New Roman" w:hAnsi="Times New Roman"/>
          <w:spacing w:val="-2"/>
          <w:sz w:val="24"/>
          <w:szCs w:val="24"/>
        </w:rPr>
        <w:t xml:space="preserve"> </w:t>
      </w:r>
      <w:r>
        <w:rPr>
          <w:rFonts w:cs="Times New Roman" w:ascii="Times New Roman" w:hAnsi="Times New Roman"/>
          <w:sz w:val="24"/>
          <w:szCs w:val="24"/>
        </w:rPr>
        <w:t>of the</w:t>
      </w:r>
      <w:r>
        <w:rPr>
          <w:rFonts w:cs="Times New Roman" w:ascii="Times New Roman" w:hAnsi="Times New Roman"/>
          <w:spacing w:val="-2"/>
          <w:sz w:val="24"/>
          <w:szCs w:val="24"/>
        </w:rPr>
        <w:t xml:space="preserve"> </w:t>
      </w:r>
      <w:r>
        <w:rPr>
          <w:rFonts w:cs="Times New Roman" w:ascii="Times New Roman" w:hAnsi="Times New Roman"/>
          <w:sz w:val="24"/>
          <w:szCs w:val="24"/>
        </w:rPr>
        <w:t>popular tourist</w:t>
      </w:r>
      <w:r>
        <w:rPr>
          <w:rFonts w:cs="Times New Roman" w:ascii="Times New Roman" w:hAnsi="Times New Roman"/>
          <w:spacing w:val="60"/>
          <w:sz w:val="24"/>
          <w:szCs w:val="24"/>
        </w:rPr>
        <w:t xml:space="preserve"> </w:t>
      </w:r>
      <w:r>
        <w:rPr>
          <w:rFonts w:cs="Times New Roman" w:ascii="Times New Roman" w:hAnsi="Times New Roman"/>
          <w:sz w:val="24"/>
          <w:szCs w:val="24"/>
        </w:rPr>
        <w:t>attractions</w:t>
      </w:r>
      <w:r>
        <w:rPr>
          <w:rFonts w:cs="Times New Roman" w:ascii="Times New Roman" w:hAnsi="Times New Roman"/>
          <w:spacing w:val="1"/>
          <w:sz w:val="24"/>
          <w:szCs w:val="24"/>
        </w:rPr>
        <w:t xml:space="preserve"> </w:t>
      </w:r>
      <w:r>
        <w:rPr>
          <w:rFonts w:cs="Times New Roman" w:ascii="Times New Roman" w:hAnsi="Times New Roman"/>
          <w:sz w:val="24"/>
          <w:szCs w:val="24"/>
        </w:rPr>
        <w:t>in Airai State</w:t>
      </w:r>
      <w:r>
        <w:rPr>
          <w:rFonts w:cs="Times New Roman" w:ascii="Times New Roman" w:hAnsi="Times New Roman"/>
          <w:spacing w:val="1"/>
          <w:sz w:val="24"/>
          <w:szCs w:val="24"/>
        </w:rPr>
        <w:t xml:space="preserve"> </w:t>
      </w:r>
      <w:r>
        <w:rPr>
          <w:rFonts w:cs="Times New Roman" w:ascii="Times New Roman" w:hAnsi="Times New Roman"/>
          <w:sz w:val="24"/>
          <w:szCs w:val="24"/>
        </w:rPr>
        <w:t>is an abandoned</w:t>
      </w:r>
      <w:r>
        <w:rPr>
          <w:rFonts w:cs="Times New Roman" w:ascii="Times New Roman" w:hAnsi="Times New Roman"/>
          <w:spacing w:val="2"/>
          <w:sz w:val="24"/>
          <w:szCs w:val="24"/>
        </w:rPr>
        <w:t xml:space="preserve"> </w:t>
      </w:r>
      <w:r>
        <w:rPr>
          <w:rFonts w:cs="Times New Roman" w:ascii="Times New Roman" w:hAnsi="Times New Roman"/>
          <w:sz w:val="24"/>
          <w:szCs w:val="24"/>
        </w:rPr>
        <w:t>Yap stone money</w:t>
      </w:r>
      <w:r>
        <w:rPr>
          <w:rFonts w:cs="Times New Roman" w:ascii="Times New Roman" w:hAnsi="Times New Roman"/>
          <w:spacing w:val="-5"/>
          <w:sz w:val="24"/>
          <w:szCs w:val="24"/>
        </w:rPr>
        <w:t xml:space="preserve"> </w:t>
      </w:r>
      <w:r>
        <w:rPr>
          <w:rFonts w:cs="Times New Roman" w:ascii="Times New Roman" w:hAnsi="Times New Roman"/>
          <w:sz w:val="24"/>
          <w:szCs w:val="24"/>
        </w:rPr>
        <w:t>quarry, and the</w:t>
      </w:r>
      <w:r>
        <w:rPr>
          <w:rFonts w:cs="Times New Roman" w:ascii="Times New Roman" w:hAnsi="Times New Roman"/>
          <w:spacing w:val="1"/>
          <w:sz w:val="24"/>
          <w:szCs w:val="24"/>
        </w:rPr>
        <w:t xml:space="preserve"> </w:t>
      </w:r>
      <w:r>
        <w:rPr>
          <w:rFonts w:cs="Times New Roman" w:ascii="Times New Roman" w:hAnsi="Times New Roman"/>
          <w:sz w:val="24"/>
          <w:szCs w:val="24"/>
        </w:rPr>
        <w:t>trail that leads to this quarry</w:t>
      </w:r>
      <w:r>
        <w:rPr>
          <w:rFonts w:cs="Times New Roman" w:ascii="Times New Roman" w:hAnsi="Times New Roman"/>
          <w:spacing w:val="-5"/>
          <w:sz w:val="24"/>
          <w:szCs w:val="24"/>
        </w:rPr>
        <w:t xml:space="preserve"> </w:t>
      </w:r>
      <w:r>
        <w:rPr>
          <w:rFonts w:cs="Times New Roman" w:ascii="Times New Roman" w:hAnsi="Times New Roman"/>
          <w:sz w:val="24"/>
          <w:szCs w:val="24"/>
        </w:rPr>
        <w:t xml:space="preserve">cuts through this cycad habitat. </w:t>
      </w:r>
      <w:r>
        <w:rPr>
          <w:rFonts w:cs="Times New Roman" w:ascii="Times New Roman" w:hAnsi="Times New Roman"/>
          <w:spacing w:val="1"/>
          <w:sz w:val="24"/>
          <w:szCs w:val="24"/>
        </w:rPr>
        <w:t>Any</w:t>
      </w:r>
      <w:r>
        <w:rPr>
          <w:rFonts w:cs="Times New Roman" w:ascii="Times New Roman" w:hAnsi="Times New Roman"/>
          <w:spacing w:val="-5"/>
          <w:sz w:val="24"/>
          <w:szCs w:val="24"/>
        </w:rPr>
        <w:t xml:space="preserve"> </w:t>
      </w:r>
      <w:r>
        <w:rPr>
          <w:rFonts w:cs="Times New Roman" w:ascii="Times New Roman" w:hAnsi="Times New Roman"/>
          <w:sz w:val="24"/>
          <w:szCs w:val="24"/>
        </w:rPr>
        <w:t>tourist could pick up a</w:t>
      </w:r>
      <w:r>
        <w:rPr>
          <w:rFonts w:cs="Times New Roman" w:ascii="Times New Roman" w:hAnsi="Times New Roman"/>
          <w:spacing w:val="3"/>
          <w:sz w:val="24"/>
          <w:szCs w:val="24"/>
        </w:rPr>
        <w:t xml:space="preserve"> </w:t>
      </w:r>
      <w:r>
        <w:rPr>
          <w:rFonts w:cs="Times New Roman" w:ascii="Times New Roman" w:hAnsi="Times New Roman"/>
          <w:sz w:val="24"/>
          <w:szCs w:val="24"/>
        </w:rPr>
        <w:t>CAS</w:t>
      </w:r>
      <w:r>
        <w:rPr>
          <w:rFonts w:cs="Times New Roman" w:ascii="Times New Roman" w:hAnsi="Times New Roman"/>
          <w:spacing w:val="1"/>
          <w:sz w:val="24"/>
          <w:szCs w:val="24"/>
        </w:rPr>
        <w:t xml:space="preserve"> </w:t>
      </w:r>
      <w:r>
        <w:rPr>
          <w:rFonts w:cs="Times New Roman" w:ascii="Times New Roman" w:hAnsi="Times New Roman"/>
          <w:sz w:val="24"/>
          <w:szCs w:val="24"/>
        </w:rPr>
        <w:t xml:space="preserve">crawler as </w:t>
      </w:r>
      <w:r>
        <w:rPr>
          <w:rFonts w:cs="Times New Roman" w:ascii="Times New Roman" w:hAnsi="Times New Roman"/>
          <w:spacing w:val="1"/>
          <w:sz w:val="24"/>
          <w:szCs w:val="24"/>
        </w:rPr>
        <w:t>they</w:t>
      </w:r>
      <w:r>
        <w:rPr>
          <w:rFonts w:cs="Times New Roman" w:ascii="Times New Roman" w:hAnsi="Times New Roman"/>
          <w:spacing w:val="82"/>
          <w:sz w:val="24"/>
          <w:szCs w:val="24"/>
        </w:rPr>
        <w:t xml:space="preserve"> </w:t>
      </w:r>
      <w:r>
        <w:rPr>
          <w:rFonts w:cs="Times New Roman" w:ascii="Times New Roman" w:hAnsi="Times New Roman"/>
          <w:sz w:val="24"/>
          <w:szCs w:val="24"/>
        </w:rPr>
        <w:t>depart their hotel where</w:t>
      </w:r>
      <w:r>
        <w:rPr>
          <w:rFonts w:cs="Times New Roman" w:ascii="Times New Roman" w:hAnsi="Times New Roman"/>
          <w:spacing w:val="-2"/>
          <w:sz w:val="24"/>
          <w:szCs w:val="24"/>
        </w:rPr>
        <w:t xml:space="preserve"> </w:t>
      </w:r>
      <w:r>
        <w:rPr>
          <w:rFonts w:cs="Times New Roman" w:ascii="Times New Roman" w:hAnsi="Times New Roman"/>
          <w:spacing w:val="1"/>
          <w:sz w:val="24"/>
          <w:szCs w:val="24"/>
        </w:rPr>
        <w:t>the</w:t>
      </w:r>
      <w:r>
        <w:rPr>
          <w:rFonts w:cs="Times New Roman" w:ascii="Times New Roman" w:hAnsi="Times New Roman"/>
          <w:sz w:val="24"/>
          <w:szCs w:val="24"/>
        </w:rPr>
        <w:t xml:space="preserve"> infested </w:t>
      </w:r>
      <w:r>
        <w:rPr>
          <w:rFonts w:cs="Times New Roman" w:ascii="Times New Roman" w:hAnsi="Times New Roman"/>
          <w:i/>
          <w:sz w:val="24"/>
          <w:szCs w:val="24"/>
        </w:rPr>
        <w:t>Cycas revoluta</w:t>
      </w:r>
      <w:r>
        <w:rPr>
          <w:rFonts w:cs="Times New Roman" w:ascii="Times New Roman" w:hAnsi="Times New Roman"/>
          <w:sz w:val="24"/>
          <w:szCs w:val="24"/>
        </w:rPr>
        <w:t xml:space="preserve"> plants are located, then vector that crawler into the native cycad habitat within a short amount of time – this would be devasting. Joel Miles, Bureau of Agriculture, Ann Kitalong, Belau National Museum, Princess Blailes, Governor</w:t>
      </w:r>
      <w:r>
        <w:rPr>
          <w:rFonts w:cs="Times New Roman" w:ascii="Times New Roman" w:hAnsi="Times New Roman"/>
          <w:spacing w:val="-9"/>
          <w:sz w:val="24"/>
          <w:szCs w:val="24"/>
        </w:rPr>
        <w:t xml:space="preserve"> </w:t>
      </w:r>
      <w:r>
        <w:rPr>
          <w:rFonts w:cs="Times New Roman" w:ascii="Times New Roman" w:hAnsi="Times New Roman"/>
          <w:sz w:val="24"/>
          <w:szCs w:val="24"/>
        </w:rPr>
        <w:t xml:space="preserve">Adachi’s office, and the Koror State Rangers were critical to the success of Dr. Marler’s exploratory work on Palau. If more funds become available for Palau work, establishing permanent plots within this Ngellil Island habitat is a high priority as well as determining what insect(s) are the pollinators for the Palau population. The pollinator for Guam and Rota is distinct from the Yap pollinator. These are the only two known Lepidoptera cycad pollinators worldwide. </w:t>
      </w:r>
    </w:p>
    <w:p>
      <w:pPr>
        <w:pStyle w:val="Normal"/>
        <w:rPr>
          <w:rFonts w:cs="Times New Roman" w:ascii="Times New Roman" w:hAnsi="Times New Roman"/>
          <w:i w:val="false"/>
          <w:iCs w:val="false"/>
          <w:sz w:val="24"/>
          <w:szCs w:val="24"/>
        </w:rPr>
      </w:pPr>
      <w:ins w:id="0" w:author="Aubrey Moore" w:date="2016-04-16T02:42:00Z">
        <w:r>
          <w:rPr>
            <w:rFonts w:cs="Times New Roman" w:ascii="Times New Roman" w:hAnsi="Times New Roman"/>
            <w:sz w:val="24"/>
            <w:szCs w:val="24"/>
          </w:rPr>
          <w:t>University of Guam entomologist</w:t>
        </w:r>
      </w:ins>
      <w:ins w:id="1" w:author="Aubrey Moore" w:date="2016-04-16T02:43:00Z">
        <w:r>
          <w:rPr>
            <w:rFonts w:cs="Times New Roman" w:ascii="Times New Roman" w:hAnsi="Times New Roman"/>
            <w:sz w:val="24"/>
            <w:szCs w:val="24"/>
          </w:rPr>
          <w:t xml:space="preserve"> Aubrey Moore </w:t>
        </w:r>
      </w:ins>
      <w:ins w:id="2" w:author="Aubrey Moore" w:date="2016-04-16T02:43:00Z">
        <w:r>
          <w:rPr>
            <w:rFonts w:cs="Times New Roman" w:ascii="Times New Roman" w:hAnsi="Times New Roman"/>
            <w:sz w:val="24"/>
            <w:szCs w:val="24"/>
          </w:rPr>
          <w:t xml:space="preserve">continues </w:t>
        </w:r>
      </w:ins>
      <w:ins w:id="3" w:author="Aubrey Moore" w:date="2016-04-16T02:43:00Z">
        <w:r>
          <w:rPr>
            <w:rFonts w:cs="Times New Roman" w:ascii="Times New Roman" w:hAnsi="Times New Roman"/>
            <w:sz w:val="24"/>
            <w:szCs w:val="24"/>
          </w:rPr>
          <w:t xml:space="preserve">trying to establish effective biological control for </w:t>
        </w:r>
      </w:ins>
      <w:ins w:id="4" w:author="Aubrey Moore" w:date="2016-04-16T02:44:00Z">
        <w:r>
          <w:rPr>
            <w:rFonts w:cs="Times New Roman" w:ascii="Times New Roman" w:hAnsi="Times New Roman"/>
            <w:sz w:val="24"/>
            <w:szCs w:val="24"/>
          </w:rPr>
          <w:t xml:space="preserve">CAS in Micronesia. The lady beetle, </w:t>
        </w:r>
      </w:ins>
      <w:ins w:id="5" w:author="Aubrey Moore" w:date="2016-04-16T02:44:00Z">
        <w:r>
          <w:rPr>
            <w:rFonts w:cs="Times New Roman" w:ascii="Times New Roman" w:hAnsi="Times New Roman"/>
            <w:i/>
            <w:iCs/>
            <w:sz w:val="24"/>
            <w:szCs w:val="24"/>
          </w:rPr>
          <w:t>Rhizo</w:t>
        </w:r>
      </w:ins>
      <w:ins w:id="6" w:author="Aubrey Moore" w:date="2016-04-16T02:45:00Z">
        <w:r>
          <w:rPr>
            <w:rFonts w:cs="Times New Roman" w:ascii="Times New Roman" w:hAnsi="Times New Roman"/>
            <w:i/>
            <w:iCs/>
            <w:sz w:val="24"/>
            <w:szCs w:val="24"/>
          </w:rPr>
          <w:t>bius lophanthae</w:t>
        </w:r>
      </w:ins>
      <w:ins w:id="7" w:author="Aubrey Moore" w:date="2016-04-16T02:45:00Z">
        <w:r>
          <w:rPr>
            <w:rFonts w:cs="Times New Roman" w:ascii="Times New Roman" w:hAnsi="Times New Roman"/>
            <w:i w:val="false"/>
            <w:iCs w:val="false"/>
            <w:sz w:val="24"/>
            <w:szCs w:val="24"/>
          </w:rPr>
          <w:t>, was introduced from Maui</w:t>
        </w:r>
      </w:ins>
      <w:ins w:id="8" w:author="Aubrey Moore" w:date="2016-04-16T02:45:00Z">
        <w:r>
          <w:rPr>
            <w:rFonts w:cs="Times New Roman" w:ascii="Times New Roman" w:hAnsi="Times New Roman"/>
            <w:i w:val="false"/>
            <w:iCs w:val="false"/>
            <w:sz w:val="24"/>
            <w:szCs w:val="24"/>
          </w:rPr>
          <w:t xml:space="preserve"> </w:t>
        </w:r>
      </w:ins>
      <w:ins w:id="9" w:author="Aubrey Moore" w:date="2016-04-16T02:45:00Z">
        <w:r>
          <w:rPr>
            <w:rFonts w:cs="Times New Roman" w:ascii="Times New Roman" w:hAnsi="Times New Roman"/>
            <w:i w:val="false"/>
            <w:iCs w:val="false"/>
            <w:sz w:val="24"/>
            <w:szCs w:val="24"/>
          </w:rPr>
          <w:t>and has been est</w:t>
        </w:r>
      </w:ins>
      <w:ins w:id="10" w:author="Aubrey Moore" w:date="2016-04-16T02:46:00Z">
        <w:r>
          <w:rPr>
            <w:rFonts w:cs="Times New Roman" w:ascii="Times New Roman" w:hAnsi="Times New Roman"/>
            <w:i w:val="false"/>
            <w:iCs w:val="false"/>
            <w:sz w:val="24"/>
            <w:szCs w:val="24"/>
          </w:rPr>
          <w:t>a</w:t>
        </w:r>
      </w:ins>
      <w:ins w:id="11" w:author="Aubrey Moore" w:date="2016-04-16T02:46:00Z">
        <w:r>
          <w:rPr>
            <w:rFonts w:cs="Times New Roman" w:ascii="Times New Roman" w:hAnsi="Times New Roman"/>
            <w:i w:val="false"/>
            <w:iCs w:val="false"/>
            <w:sz w:val="24"/>
            <w:szCs w:val="24"/>
          </w:rPr>
          <w:t>blished</w:t>
        </w:r>
      </w:ins>
      <w:ins w:id="12" w:author="Aubrey Moore" w:date="2016-04-16T02:47:00Z">
        <w:r>
          <w:rPr>
            <w:rFonts w:cs="Times New Roman" w:ascii="Times New Roman" w:hAnsi="Times New Roman"/>
            <w:i w:val="false"/>
            <w:iCs w:val="false"/>
            <w:sz w:val="24"/>
            <w:szCs w:val="24"/>
          </w:rPr>
          <w:t xml:space="preserve"> in Guam, Rota and Palau. </w:t>
        </w:r>
      </w:ins>
      <w:ins w:id="13" w:author="Aubrey Moore" w:date="2016-04-16T02:48:00Z">
        <w:r>
          <w:rPr>
            <w:rFonts w:cs="Times New Roman" w:ascii="Times New Roman" w:hAnsi="Times New Roman"/>
            <w:i w:val="false"/>
            <w:iCs w:val="false"/>
            <w:sz w:val="24"/>
            <w:szCs w:val="24"/>
          </w:rPr>
          <w:t>This predator protects mature CAS, but it is</w:t>
        </w:r>
      </w:ins>
      <w:ins w:id="14" w:author="Aubrey Moore" w:date="2016-04-16T02:49:00Z">
        <w:r>
          <w:rPr>
            <w:rFonts w:cs="Times New Roman" w:ascii="Times New Roman" w:hAnsi="Times New Roman"/>
            <w:i w:val="false"/>
            <w:iCs w:val="false"/>
            <w:sz w:val="24"/>
            <w:szCs w:val="24"/>
          </w:rPr>
          <w:t xml:space="preserve"> too large to </w:t>
        </w:r>
      </w:ins>
      <w:ins w:id="15" w:author="Aubrey Moore" w:date="2016-04-16T02:50:00Z">
        <w:r>
          <w:rPr>
            <w:rFonts w:cs="Times New Roman" w:ascii="Times New Roman" w:hAnsi="Times New Roman"/>
            <w:i w:val="false"/>
            <w:iCs w:val="false"/>
            <w:sz w:val="24"/>
            <w:szCs w:val="24"/>
          </w:rPr>
          <w:t xml:space="preserve">attack scale insects hiding in many parts of the plant </w:t>
        </w:r>
      </w:ins>
      <w:ins w:id="16" w:author="Aubrey Moore" w:date="2016-04-16T02:51:00Z">
        <w:r>
          <w:rPr>
            <w:rFonts w:cs="Times New Roman" w:ascii="Times New Roman" w:hAnsi="Times New Roman"/>
            <w:i w:val="false"/>
            <w:iCs w:val="false"/>
            <w:sz w:val="24"/>
            <w:szCs w:val="24"/>
          </w:rPr>
          <w:t>and it does not prey close to the ground</w:t>
        </w:r>
      </w:ins>
      <w:ins w:id="17" w:author="Aubrey Moore" w:date="2016-04-16T02:52:00Z">
        <w:r>
          <w:rPr>
            <w:rFonts w:cs="Times New Roman" w:ascii="Times New Roman" w:hAnsi="Times New Roman"/>
            <w:i w:val="false"/>
            <w:iCs w:val="false"/>
            <w:sz w:val="24"/>
            <w:szCs w:val="24"/>
          </w:rPr>
          <w:t>, leaving seedlings prone to attack by CAS, resulting in almost 100% mortality</w:t>
        </w:r>
      </w:ins>
      <w:ins w:id="18" w:author="Aubrey Moore" w:date="2016-04-16T02:53:00Z">
        <w:r>
          <w:rPr>
            <w:rFonts w:cs="Times New Roman" w:ascii="Times New Roman" w:hAnsi="Times New Roman"/>
            <w:i w:val="false"/>
            <w:iCs w:val="false"/>
            <w:sz w:val="24"/>
            <w:szCs w:val="24"/>
          </w:rPr>
          <w:t>. Several attempts at introducing tiny parasitic wasps which might provide more protection than the lady beetle have failed. During 2015</w:t>
        </w:r>
      </w:ins>
      <w:ins w:id="19" w:author="Aubrey Moore" w:date="2016-04-16T02:54:00Z">
        <w:r>
          <w:rPr>
            <w:rFonts w:cs="Times New Roman" w:ascii="Times New Roman" w:hAnsi="Times New Roman"/>
            <w:i w:val="false"/>
            <w:iCs w:val="false"/>
            <w:sz w:val="24"/>
            <w:szCs w:val="24"/>
          </w:rPr>
          <w:t xml:space="preserve">, the parasitoid </w:t>
        </w:r>
      </w:ins>
      <w:ins w:id="20" w:author="Aubrey Moore" w:date="2016-04-16T02:55:00Z">
        <w:r>
          <w:rPr>
            <w:rFonts w:cs="Times New Roman" w:ascii="Times New Roman" w:hAnsi="Times New Roman"/>
            <w:i/>
            <w:iCs/>
            <w:sz w:val="24"/>
            <w:szCs w:val="24"/>
          </w:rPr>
          <w:t>Coccobius fulvus</w:t>
        </w:r>
      </w:ins>
      <w:ins w:id="21" w:author="Aubrey Moore" w:date="2016-04-16T02:55:00Z">
        <w:r>
          <w:rPr>
            <w:rFonts w:cs="Times New Roman" w:ascii="Times New Roman" w:hAnsi="Times New Roman"/>
            <w:i w:val="false"/>
            <w:iCs w:val="false"/>
            <w:sz w:val="24"/>
            <w:szCs w:val="24"/>
          </w:rPr>
          <w:t xml:space="preserve"> </w:t>
        </w:r>
      </w:ins>
      <w:ins w:id="22" w:author="Aubrey Moore" w:date="2016-04-16T02:56:00Z">
        <w:r>
          <w:rPr>
            <w:rFonts w:cs="Times New Roman" w:ascii="Times New Roman" w:hAnsi="Times New Roman"/>
            <w:i w:val="false"/>
            <w:iCs w:val="false"/>
            <w:sz w:val="24"/>
            <w:szCs w:val="24"/>
          </w:rPr>
          <w:t>was collected from CAS in Florida</w:t>
        </w:r>
      </w:ins>
      <w:ins w:id="23" w:author="Aubrey Moore" w:date="2016-04-16T02:57:00Z">
        <w:r>
          <w:rPr>
            <w:rFonts w:cs="Times New Roman" w:ascii="Times New Roman" w:hAnsi="Times New Roman"/>
            <w:i w:val="false"/>
            <w:iCs w:val="false"/>
            <w:sz w:val="24"/>
            <w:szCs w:val="24"/>
          </w:rPr>
          <w:t xml:space="preserve"> by </w:t>
        </w:r>
      </w:ins>
      <w:ins w:id="24" w:author="Aubrey Moore" w:date="2016-04-16T02:59:00Z">
        <w:r>
          <w:rPr>
            <w:rFonts w:cs="Times New Roman" w:ascii="Times New Roman" w:hAnsi="Times New Roman"/>
            <w:i w:val="false"/>
            <w:iCs w:val="false"/>
            <w:sz w:val="24"/>
            <w:szCs w:val="24"/>
          </w:rPr>
          <w:t xml:space="preserve">Dr. Ron Cave </w:t>
        </w:r>
      </w:ins>
      <w:ins w:id="25" w:author="Aubrey Moore" w:date="2016-04-16T03:00:00Z">
        <w:r>
          <w:rPr>
            <w:rFonts w:cs="Times New Roman" w:ascii="Times New Roman" w:hAnsi="Times New Roman"/>
            <w:i w:val="false"/>
            <w:iCs w:val="false"/>
            <w:sz w:val="24"/>
            <w:szCs w:val="24"/>
          </w:rPr>
          <w:t xml:space="preserve">and these were field released on Guam. It is not yet known if these </w:t>
        </w:r>
      </w:ins>
      <w:ins w:id="26" w:author="Aubrey Moore" w:date="2016-04-16T03:01:00Z">
        <w:r>
          <w:rPr>
            <w:rFonts w:cs="Times New Roman" w:ascii="Times New Roman" w:hAnsi="Times New Roman"/>
            <w:i w:val="false"/>
            <w:iCs w:val="false"/>
            <w:sz w:val="24"/>
            <w:szCs w:val="24"/>
          </w:rPr>
          <w:t>parasitoids became established.</w:t>
        </w:r>
      </w:ins>
    </w:p>
    <w:p>
      <w:pPr>
        <w:pStyle w:val="Normal"/>
        <w:spacing w:lineRule="auto" w:line="240" w:before="0" w:after="0"/>
        <w:rPr>
          <w:rFonts w:ascii="Times New Roman" w:hAnsi="Times New Roman"/>
          <w:sz w:val="24"/>
        </w:rPr>
      </w:pPr>
      <w:r>
        <w:rPr>
          <w:rFonts w:ascii="Times New Roman" w:hAnsi="Times New Roman"/>
          <w:sz w:val="24"/>
        </w:rPr>
        <w:t xml:space="preserve"> </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Times New Roman" w:ascii="Times New Roman" w:hAnsi="Times New Roman"/>
          <w:sz w:val="24"/>
          <w:szCs w:val="24"/>
        </w:rPr>
      </w:pPr>
      <w:r>
        <w:rPr>
          <w:rFonts w:cs="Times New Roman" w:ascii="Times New Roman" w:hAnsi="Times New Roman"/>
          <w:b/>
          <w:sz w:val="24"/>
          <w:szCs w:val="24"/>
        </w:rPr>
        <w:t>Coconut rhinoceros beetle</w:t>
      </w:r>
      <w:r>
        <w:rPr>
          <w:rFonts w:cs="Times New Roman" w:ascii="Times New Roman" w:hAnsi="Times New Roman"/>
          <w:sz w:val="24"/>
          <w:szCs w:val="24"/>
        </w:rPr>
        <w:t xml:space="preserve"> (CRB), </w:t>
      </w:r>
      <w:r>
        <w:rPr>
          <w:rFonts w:cs="Times New Roman" w:ascii="Times New Roman" w:hAnsi="Times New Roman"/>
          <w:i/>
          <w:sz w:val="24"/>
          <w:szCs w:val="24"/>
        </w:rPr>
        <w:t>Oryctes rhinoceros</w:t>
      </w:r>
      <w:r>
        <w:rPr>
          <w:rFonts w:cs="Times New Roman" w:ascii="Times New Roman" w:hAnsi="Times New Roman"/>
          <w:sz w:val="24"/>
          <w:szCs w:val="24"/>
        </w:rPr>
        <w:t xml:space="preserve">, first detected on Guam in 2007 defied containment and eradication efforts. These efforts included the release of the </w:t>
      </w:r>
      <w:r>
        <w:rPr>
          <w:rFonts w:cs="Times New Roman" w:ascii="Times New Roman" w:hAnsi="Times New Roman"/>
          <w:i/>
          <w:sz w:val="24"/>
          <w:szCs w:val="24"/>
        </w:rPr>
        <w:t>Oryctes</w:t>
      </w:r>
      <w:r>
        <w:rPr>
          <w:rFonts w:cs="Times New Roman" w:ascii="Times New Roman" w:hAnsi="Times New Roman"/>
          <w:sz w:val="24"/>
          <w:szCs w:val="24"/>
        </w:rPr>
        <w:t xml:space="preserve"> nudivirus that weakens and kills adults. Later testing showed this virus to be ineffective against the genetically different biotype of CRB on Guam. This biotype is more vigorous and destructive than the commonly occurring CRB. The Guam biotype was also found in Hawaii in 201</w:t>
      </w:r>
      <w:ins w:id="27" w:author="Aubrey Moore" w:date="2016-04-15T18:34:00Z">
        <w:r>
          <w:rPr>
            <w:rFonts w:cs="Times New Roman" w:ascii="Times New Roman" w:hAnsi="Times New Roman"/>
            <w:sz w:val="24"/>
            <w:szCs w:val="24"/>
          </w:rPr>
          <w:t>3</w:t>
        </w:r>
      </w:ins>
      <w:del w:id="28" w:author="Aubrey Moore" w:date="2016-04-15T18:34:00Z">
        <w:r>
          <w:rPr>
            <w:rFonts w:cs="Times New Roman" w:ascii="Times New Roman" w:hAnsi="Times New Roman"/>
            <w:sz w:val="24"/>
            <w:szCs w:val="24"/>
          </w:rPr>
          <w:delText>4</w:delText>
        </w:r>
      </w:del>
      <w:r>
        <w:rPr>
          <w:rFonts w:cs="Times New Roman" w:ascii="Times New Roman" w:hAnsi="Times New Roman"/>
          <w:sz w:val="24"/>
          <w:szCs w:val="24"/>
        </w:rPr>
        <w:t>. Palau has both biotypes.</w:t>
      </w:r>
    </w:p>
    <w:p>
      <w:pPr>
        <w:pStyle w:val="Normal"/>
        <w:spacing w:lineRule="auto" w:line="240" w:before="0" w:after="0"/>
        <w:rPr/>
      </w:pPr>
      <w:ins w:id="29" w:author="Aubrey Moore" w:date="2016-04-15T18:34:00Z">
        <w:r>
          <w:rPr/>
        </w:r>
      </w:ins>
    </w:p>
    <w:p>
      <w:pPr>
        <w:pStyle w:val="Normal"/>
        <w:spacing w:before="0" w:after="0"/>
        <w:rPr>
          <w:rFonts w:cs="Times New Roman" w:ascii="Times New Roman" w:hAnsi="Times New Roman"/>
          <w:sz w:val="24"/>
          <w:szCs w:val="24"/>
        </w:rPr>
      </w:pPr>
      <w:ins w:id="30" w:author="Aubrey Moore" w:date="2016-04-15T18:34:00Z">
        <w:r>
          <w:rPr>
            <w:rFonts w:cs="Times New Roman" w:ascii="Times New Roman" w:hAnsi="Times New Roman"/>
            <w:sz w:val="24"/>
            <w:szCs w:val="24"/>
          </w:rPr>
          <w:t xml:space="preserve">Adult </w:t>
        </w:r>
      </w:ins>
      <w:ins w:id="31" w:author="Aubrey Moore" w:date="2016-04-15T18:34:00Z">
        <w:r>
          <w:rPr>
            <w:rFonts w:cs="Times New Roman" w:ascii="Times New Roman" w:hAnsi="Times New Roman"/>
            <w:sz w:val="24"/>
            <w:szCs w:val="24"/>
          </w:rPr>
          <w:t>CRB</w:t>
        </w:r>
      </w:ins>
      <w:ins w:id="32" w:author="Aubrey Moore" w:date="2016-04-15T18:34:00Z">
        <w:r>
          <w:rPr>
            <w:rFonts w:cs="Times New Roman" w:ascii="Times New Roman" w:hAnsi="Times New Roman"/>
            <w:sz w:val="24"/>
            <w:szCs w:val="24"/>
          </w:rPr>
          <w:t xml:space="preserve"> kill palms when they bore into crowns to feed on sap. Rhino beetle larvae feed only on dead plant material at breeding sites and they do no damage. In order to eradicate rhino beetles, all breeding sites must be found and destroyed. Four dogs were trained to lead handlers to cryptic breeding sites on Guam. This detector dog program was effective but very expensive and it was shut down after a couple of years.</w:t>
        </w:r>
      </w:ins>
    </w:p>
    <w:p>
      <w:pPr>
        <w:pStyle w:val="Normal"/>
        <w:spacing w:before="0" w:after="0"/>
        <w:rPr>
          <w:rFonts w:cs="Times New Roman" w:ascii="Times New Roman" w:hAnsi="Times New Roman"/>
          <w:sz w:val="24"/>
          <w:szCs w:val="24"/>
        </w:rPr>
      </w:pPr>
      <w:ins w:id="33" w:author="Aubrey Moore" w:date="2016-04-15T18:34:00Z">
        <w:r>
          <w:rPr>
            <w:rFonts w:cs="Times New Roman" w:ascii="Times New Roman" w:hAnsi="Times New Roman"/>
            <w:sz w:val="24"/>
            <w:szCs w:val="24"/>
          </w:rPr>
        </w:r>
      </w:ins>
    </w:p>
    <w:p>
      <w:pPr>
        <w:pStyle w:val="Normal"/>
        <w:spacing w:before="0" w:after="0"/>
        <w:rPr>
          <w:rFonts w:cs="Times New Roman" w:ascii="Times New Roman" w:hAnsi="Times New Roman"/>
          <w:sz w:val="24"/>
          <w:szCs w:val="24"/>
        </w:rPr>
      </w:pPr>
      <w:ins w:id="34" w:author="Aubrey Moore" w:date="2016-04-15T18:34:00Z">
        <w:bookmarkStart w:id="1" w:name="magicparlabel-50"/>
        <w:bookmarkEnd w:id="1"/>
        <w:r>
          <w:rPr>
            <w:rFonts w:cs="Times New Roman" w:ascii="Times New Roman" w:hAnsi="Times New Roman"/>
            <w:sz w:val="24"/>
            <w:szCs w:val="24"/>
          </w:rPr>
          <w:t xml:space="preserve">Aubrey Moore, a UOG entomologist, suggested following radio-tagged rhino beetles to breeding sites as a cost-effective alternative to using detector dogs. In August 2015 this idea was tested in a small feasability study on Guam </w:t>
        </w:r>
      </w:ins>
      <w:ins w:id="35" w:author="Aubrey Moore" w:date="2016-04-15T18:34:00Z">
        <w:r>
          <w:rPr>
            <w:rFonts w:cs="Times New Roman" w:ascii="Times New Roman" w:hAnsi="Times New Roman"/>
            <w:sz w:val="24"/>
            <w:szCs w:val="24"/>
          </w:rPr>
          <w:t>supported by a Forest Service grant. The</w:t>
        </w:r>
      </w:ins>
      <w:ins w:id="36" w:author="Aubrey Moore" w:date="2016-04-15T18:34:00Z">
        <w:r>
          <w:rPr>
            <w:rFonts w:cs="Times New Roman" w:ascii="Times New Roman" w:hAnsi="Times New Roman"/>
            <w:sz w:val="24"/>
            <w:szCs w:val="24"/>
          </w:rPr>
          <w:t xml:space="preserve"> research team included Moore, Dr. Matthew Siderhurst and his students, Kat Lehmann and Diego Barahona from Eastern Mennonite University, VA, Domenick Skabeikis from the USDA Pacific Basin Research Center in Hilo, HI and UOG technician Ian Iriarte.</w:t>
        </w:r>
      </w:ins>
    </w:p>
    <w:p>
      <w:pPr>
        <w:pStyle w:val="Normal"/>
        <w:spacing w:before="0" w:after="0"/>
        <w:rPr>
          <w:rFonts w:cs="Times New Roman" w:ascii="Times New Roman" w:hAnsi="Times New Roman"/>
          <w:sz w:val="24"/>
          <w:szCs w:val="24"/>
        </w:rPr>
      </w:pPr>
      <w:ins w:id="37" w:author="Aubrey Moore" w:date="2016-04-15T18:34:00Z">
        <w:r>
          <w:rPr>
            <w:rFonts w:cs="Times New Roman" w:ascii="Times New Roman" w:hAnsi="Times New Roman"/>
            <w:sz w:val="24"/>
            <w:szCs w:val="24"/>
          </w:rPr>
        </w:r>
      </w:ins>
    </w:p>
    <w:p>
      <w:pPr>
        <w:pStyle w:val="Normal"/>
        <w:spacing w:before="0" w:after="0"/>
        <w:rPr>
          <w:rFonts w:cs="Times New Roman" w:ascii="Times New Roman" w:hAnsi="Times New Roman"/>
          <w:sz w:val="24"/>
          <w:szCs w:val="24"/>
        </w:rPr>
      </w:pPr>
      <w:ins w:id="38" w:author="Aubrey Moore" w:date="2016-04-15T18:34:00Z">
        <w:bookmarkStart w:id="2" w:name="magicparlabel-51"/>
        <w:bookmarkEnd w:id="2"/>
        <w:r>
          <w:rPr>
            <w:rFonts w:cs="Times New Roman" w:ascii="Times New Roman" w:hAnsi="Times New Roman"/>
            <w:sz w:val="24"/>
            <w:szCs w:val="24"/>
          </w:rPr>
          <w:t xml:space="preserve">During the 10 day field trial, miniature radio transmitters were glued to the backs of rhino beetles (Fig. </w:t>
        </w:r>
      </w:ins>
      <w:ins w:id="39" w:author="Aubrey Moore" w:date="2016-04-15T18:34:00Z">
        <w:r>
          <w:rPr>
            <w:rFonts w:cs="Times New Roman" w:ascii="Times New Roman" w:hAnsi="Times New Roman"/>
            <w:sz w:val="24"/>
            <w:szCs w:val="24"/>
          </w:rPr>
          <w:t>a</w:t>
        </w:r>
      </w:ins>
      <w:ins w:id="40" w:author="Aubrey Moore" w:date="2016-04-15T18:34:00Z">
        <w:r>
          <w:rPr>
            <w:rFonts w:cs="Times New Roman" w:ascii="Times New Roman" w:hAnsi="Times New Roman"/>
            <w:sz w:val="24"/>
            <w:szCs w:val="24"/>
          </w:rPr>
          <w:t>). These beetles were released at the UOG Agricultural Experiment Station in Yigo and at the Asan Beach Park and their locations were tracked for a few days using special radio receivers equipped with directional antennas.</w:t>
        </w:r>
      </w:ins>
    </w:p>
    <w:p>
      <w:pPr>
        <w:pStyle w:val="Normal"/>
        <w:spacing w:before="0" w:after="0"/>
        <w:rPr>
          <w:rFonts w:cs="Times New Roman" w:ascii="Times New Roman" w:hAnsi="Times New Roman"/>
          <w:sz w:val="24"/>
          <w:szCs w:val="24"/>
        </w:rPr>
      </w:pPr>
      <w:ins w:id="41" w:author="Aubrey Moore" w:date="2016-04-15T18:34:00Z">
        <w:r>
          <w:rPr>
            <w:rFonts w:cs="Times New Roman" w:ascii="Times New Roman" w:hAnsi="Times New Roman"/>
            <w:sz w:val="24"/>
            <w:szCs w:val="24"/>
          </w:rPr>
        </w:r>
      </w:ins>
    </w:p>
    <w:p>
      <w:pPr>
        <w:pStyle w:val="Normal"/>
        <w:spacing w:before="0" w:after="0"/>
        <w:rPr>
          <w:rFonts w:cs="Times New Roman" w:ascii="Times New Roman" w:hAnsi="Times New Roman"/>
          <w:sz w:val="24"/>
          <w:szCs w:val="24"/>
        </w:rPr>
      </w:pPr>
      <w:ins w:id="42" w:author="Aubrey Moore" w:date="2016-04-15T18:34:00Z">
        <w:bookmarkStart w:id="3" w:name="magicparlabel-52"/>
        <w:bookmarkEnd w:id="3"/>
        <w:r>
          <w:rPr>
            <w:rFonts w:cs="Times New Roman" w:ascii="Times New Roman" w:hAnsi="Times New Roman"/>
            <w:sz w:val="24"/>
            <w:szCs w:val="24"/>
          </w:rPr>
          <w:t>The majority of beetles were tracked to coconut trees which had already been damaged by rhino beetles. A few other beetles quickly flew beyond the detection range of the receivers and were never recovered. As hoped, several beetles lead the team to cryptic breeding sites. The transmitter from one of the first beetles to be released was found the next day in a hole in a rotting branch of a breadfruit about 20 feet above the ground. Three other adult beetles were found in the same hole indicating that the beetles had aggregated here to establish a new breeding site. According to Moore, “It is very likely that the breadfruit branch was broken during Typhoon Dolphin which visited Guam in May 2015. If this is the case, there must be thousands of new, miniature breeding sites in Guam's jungles resulting from typhoon damage. These breeding sites will be generating large numbers of adult rhino beetles within the next several months.” Another unexpected result from the field trial is the fact that none of the 30 tagged beetles were caught in traps, even though all were released within pheromone trapping grids. This indicates that rhino beetle pheromone traps may be useful for detection and surveillance but are ineffective for population control.</w:t>
        </w:r>
      </w:ins>
    </w:p>
    <w:p>
      <w:pPr>
        <w:pStyle w:val="Normal"/>
        <w:spacing w:before="0" w:after="0"/>
        <w:rPr/>
      </w:pPr>
      <w:ins w:id="43" w:author="Aubrey Moore" w:date="2016-04-15T18:34:00Z">
        <w:r>
          <w:rPr/>
        </w:r>
      </w:ins>
    </w:p>
    <w:p>
      <w:pPr>
        <w:pStyle w:val="Normal"/>
        <w:spacing w:before="0" w:after="0"/>
        <w:rPr/>
      </w:pPr>
      <w:ins w:id="44" w:author="Aubrey Moore" w:date="2016-04-15T18:34:00Z">
        <w:bookmarkStart w:id="4" w:name="magicparlabel-53"/>
        <w:bookmarkEnd w:id="4"/>
        <w:r>
          <w:rPr/>
          <w:t>Cryptic breeding sites can be found by following radio-tagged beetles and this method may be a critical to the success of eradication attempts on a recently invaded islands.</w:t>
        </w:r>
      </w:ins>
    </w:p>
    <w:p>
      <w:pPr>
        <w:pStyle w:val="Normal"/>
        <w:spacing w:lineRule="auto" w:line="240" w:before="0" w:after="0"/>
        <w:rPr>
          <w:rFonts w:cs="Times New Roman" w:ascii="Times New Roman" w:hAnsi="Times New Roman"/>
          <w:sz w:val="24"/>
          <w:szCs w:val="24"/>
        </w:rPr>
      </w:pPr>
      <w:ins w:id="45" w:author="Aubrey Moore" w:date="2016-04-15T18:47:00Z">
        <w:r>
          <w:rPr>
            <w:rFonts w:cs="Times New Roman" w:ascii="Times New Roman" w:hAnsi="Times New Roman"/>
            <w:sz w:val="24"/>
            <w:szCs w:val="24"/>
          </w:rPr>
          <w:t xml:space="preserve">Figure a. </w:t>
          <w:drawing>
            <wp:anchor behindDoc="0" distT="0" distB="127000" distL="0" distR="0" simplePos="0" locked="0" layoutInCell="1" allowOverlap="1" relativeHeight="4">
              <wp:simplePos x="0" y="0"/>
              <wp:positionH relativeFrom="column">
                <wp:align>center</wp:align>
              </wp:positionH>
              <wp:positionV relativeFrom="paragraph">
                <wp:align>top</wp:align>
              </wp:positionV>
              <wp:extent cx="6388100" cy="393065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6388100" cy="3930650"/>
                      </a:xfrm>
                      <a:prstGeom prst="rect">
                        <a:avLst/>
                      </a:prstGeom>
                      <a:noFill/>
                      <a:ln w="9525">
                        <a:noFill/>
                        <a:miter lim="800000"/>
                        <a:headEnd/>
                        <a:tailEnd/>
                      </a:ln>
                    </pic:spPr>
                  </pic:pic>
                </a:graphicData>
              </a:graphic>
            </wp:anchor>
          </w:drawing>
        </w:r>
      </w:ins>
      <w:ins w:id="46" w:author="Aubrey Moore" w:date="2016-04-15T18:47:00Z">
        <w:r>
          <w:rPr>
            <w:rFonts w:cs="Times New Roman" w:ascii="Times New Roman" w:hAnsi="Times New Roman"/>
            <w:sz w:val="24"/>
            <w:szCs w:val="24"/>
          </w:rPr>
          <w:t>Radio-tracking receiver and coconut rhinoceros beetle with transmitter glued to pronotum.</w:t>
        </w:r>
      </w:ins>
    </w:p>
    <w:p>
      <w:pPr>
        <w:pStyle w:val="Normal"/>
        <w:spacing w:lineRule="auto" w:line="240" w:before="0" w:after="0"/>
        <w:rPr>
          <w:rFonts w:cs="Times New Roman" w:ascii="Times New Roman" w:hAnsi="Times New Roman"/>
          <w:sz w:val="24"/>
          <w:szCs w:val="24"/>
        </w:rPr>
      </w:pPr>
      <w:ins w:id="47" w:author="Aubrey Moore" w:date="2016-04-15T18:41:00Z">
        <w:r>
          <w:rPr>
            <w:rFonts w:cs="Times New Roman" w:ascii="Times New Roman" w:hAnsi="Times New Roman"/>
            <w:sz w:val="24"/>
            <w:szCs w:val="24"/>
          </w:rPr>
        </w:r>
      </w:ins>
    </w:p>
    <w:p>
      <w:pPr>
        <w:pStyle w:val="Normal"/>
        <w:spacing w:lineRule="auto" w:line="240" w:before="0" w:after="0"/>
        <w:rPr>
          <w:rFonts w:cs="Times New Roman" w:ascii="Times New Roman" w:hAnsi="Times New Roman"/>
          <w:sz w:val="24"/>
          <w:szCs w:val="24"/>
        </w:rPr>
      </w:pPr>
      <w:ins w:id="48" w:author="Aubrey Moore" w:date="2016-04-15T18:47:00Z">
        <w:r>
          <w:rPr>
            <w:rFonts w:cs="Times New Roman" w:ascii="Times New Roman" w:hAnsi="Times New Roman"/>
            <w:sz w:val="24"/>
            <w:szCs w:val="24"/>
          </w:rPr>
          <w:t xml:space="preserve">Figure </w:t>
          <w:drawing>
            <wp:anchor behindDoc="0" distT="0" distB="127000" distL="0" distR="0" simplePos="0" locked="0" layoutInCell="1" allowOverlap="1" relativeHeight="5">
              <wp:simplePos x="0" y="0"/>
              <wp:positionH relativeFrom="column">
                <wp:align>center</wp:align>
              </wp:positionH>
              <wp:positionV relativeFrom="paragraph">
                <wp:align>top</wp:align>
              </wp:positionV>
              <wp:extent cx="6388100" cy="398272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6388100" cy="3982720"/>
                      </a:xfrm>
                      <a:prstGeom prst="rect">
                        <a:avLst/>
                      </a:prstGeom>
                      <a:noFill/>
                      <a:ln w="9525">
                        <a:noFill/>
                        <a:miter lim="800000"/>
                        <a:headEnd/>
                        <a:tailEnd/>
                      </a:ln>
                    </pic:spPr>
                  </pic:pic>
                </a:graphicData>
              </a:graphic>
            </wp:anchor>
          </w:drawing>
        </w:r>
      </w:ins>
      <w:ins w:id="49" w:author="Aubrey Moore" w:date="2016-04-15T18:49:00Z">
        <w:r>
          <w:rPr>
            <w:rFonts w:cs="Times New Roman" w:ascii="Times New Roman" w:hAnsi="Times New Roman"/>
            <w:sz w:val="24"/>
            <w:szCs w:val="24"/>
          </w:rPr>
          <w:t>b</w:t>
        </w:r>
      </w:ins>
      <w:ins w:id="50" w:author="Aubrey Moore" w:date="2016-04-15T18:48:00Z">
        <w:r>
          <w:rPr>
            <w:rFonts w:cs="Times New Roman" w:ascii="Times New Roman" w:hAnsi="Times New Roman"/>
            <w:sz w:val="24"/>
            <w:szCs w:val="24"/>
          </w:rPr>
          <w:t>.</w:t>
        </w:r>
      </w:ins>
      <w:ins w:id="51" w:author="Aubrey Moore" w:date="2016-04-15T18:55:00Z">
        <w:r>
          <w:rPr>
            <w:rFonts w:cs="Times New Roman" w:ascii="Times New Roman" w:hAnsi="Times New Roman"/>
            <w:sz w:val="24"/>
            <w:szCs w:val="24"/>
          </w:rPr>
          <w:t xml:space="preserve"> </w:t>
        </w:r>
      </w:ins>
      <w:ins w:id="52" w:author="Aubrey Moore" w:date="2016-04-15T18:56:00Z">
        <w:r>
          <w:rPr>
            <w:rFonts w:cs="Times New Roman" w:ascii="Times New Roman" w:hAnsi="Times New Roman"/>
            <w:sz w:val="24"/>
            <w:szCs w:val="24"/>
          </w:rPr>
          <w:t xml:space="preserve">Displacement of radio-tracked beetles at the Yigo release site on Guam. </w:t>
        </w:r>
      </w:ins>
      <w:ins w:id="53" w:author="Aubrey Moore" w:date="2016-04-15T18:57:00Z">
        <w:r>
          <w:rPr>
            <w:rFonts w:cs="Times New Roman" w:ascii="Times New Roman" w:hAnsi="Times New Roman"/>
            <w:sz w:val="24"/>
            <w:szCs w:val="24"/>
          </w:rPr>
          <w:t xml:space="preserve">Push pin icons represent end points </w:t>
        </w:r>
      </w:ins>
      <w:ins w:id="54" w:author="Aubrey Moore" w:date="2016-04-15T18:58:00Z">
        <w:r>
          <w:rPr>
            <w:rFonts w:cs="Times New Roman" w:ascii="Times New Roman" w:hAnsi="Times New Roman"/>
            <w:sz w:val="24"/>
            <w:szCs w:val="24"/>
          </w:rPr>
          <w:t>(red = in tree; yellow = on or below the ground; orange: beetle was lost</w:t>
        </w:r>
      </w:ins>
    </w:p>
    <w:p>
      <w:pPr>
        <w:pStyle w:val="Normal"/>
        <w:spacing w:lineRule="auto" w:line="240" w:before="0" w:after="0"/>
        <w:rPr>
          <w:rFonts w:cs="Times New Roman" w:ascii="Times New Roman" w:hAnsi="Times New Roman"/>
          <w:sz w:val="24"/>
          <w:szCs w:val="24"/>
        </w:rPr>
      </w:pPr>
      <w:ins w:id="55" w:author="Aubrey Moore" w:date="2016-04-15T18:58:00Z">
        <w:r>
          <w:rPr>
            <w:rFonts w:cs="Times New Roman" w:ascii="Times New Roman" w:hAnsi="Times New Roman"/>
            <w:sz w:val="24"/>
            <w:szCs w:val="24"/>
          </w:rPr>
          <w:t>when it flew beyond the range of radio-tracking receivers</w:t>
        </w:r>
      </w:ins>
      <w:ins w:id="56" w:author="Aubrey Moore" w:date="2016-04-15T18:59:00Z">
        <w:r>
          <w:rPr>
            <w:rFonts w:cs="Times New Roman" w:ascii="Times New Roman" w:hAnsi="Times New Roman"/>
            <w:sz w:val="24"/>
            <w:szCs w:val="24"/>
          </w:rPr>
          <w:t>. Circles represent pheromone traps.</w:t>
        </w:r>
      </w:ins>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Times New Roman" w:ascii="Times New Roman" w:hAnsi="Times New Roman"/>
          <w:sz w:val="24"/>
          <w:szCs w:val="24"/>
          <w:shd w:fill="FFFF00" w:val="clear"/>
        </w:rPr>
      </w:pPr>
      <w:del w:id="57" w:author="Aubrey Moore" w:date="2016-04-15T18:48:00Z">
        <w:r>
          <w:rPr>
            <w:rFonts w:cs="Times New Roman" w:ascii="Times New Roman" w:hAnsi="Times New Roman"/>
            <w:sz w:val="24"/>
            <w:szCs w:val="24"/>
            <w:shd w:fill="FFFF00" w:val="clear"/>
          </w:rPr>
          <w:delText>INFO from Aubrey for Guam on radio tracking and update on CRB for Guam. And Photos</w:delText>
        </w:r>
      </w:del>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TextBody"/>
        <w:widowControl w:val="false"/>
        <w:tabs>
          <w:tab w:val="left" w:pos="832" w:leader="none"/>
        </w:tabs>
        <w:spacing w:lineRule="auto" w:line="240" w:before="0" w:after="0"/>
        <w:ind w:left="0" w:right="135" w:hanging="0"/>
        <w:rPr>
          <w:rFonts w:cs="Times New Roman" w:ascii="Times New Roman" w:hAnsi="Times New Roman"/>
          <w:sz w:val="24"/>
          <w:szCs w:val="24"/>
        </w:rPr>
      </w:pPr>
      <w:r>
        <w:rPr>
          <w:rFonts w:eastAsia="Times New Roman" w:cs="Times New Roman" w:ascii="Times New Roman" w:hAnsi="Times New Roman"/>
          <w:sz w:val="24"/>
          <w:szCs w:val="24"/>
          <w:lang w:val="en-GB"/>
        </w:rPr>
        <w:t xml:space="preserve">US Forest Service is also supporting CRB detection efforts on Saipan, Tinian and Rota. </w:t>
      </w:r>
      <w:r>
        <w:rPr>
          <w:rFonts w:cs="Times New Roman" w:ascii="Times New Roman" w:hAnsi="Times New Roman"/>
          <w:sz w:val="24"/>
          <w:szCs w:val="24"/>
        </w:rPr>
        <w:t>Typhoon</w:t>
      </w:r>
      <w:r>
        <w:rPr>
          <w:rFonts w:cs="Times New Roman" w:ascii="Times New Roman" w:hAnsi="Times New Roman"/>
          <w:spacing w:val="-4"/>
          <w:sz w:val="24"/>
          <w:szCs w:val="24"/>
        </w:rPr>
        <w:t xml:space="preserve"> </w:t>
      </w:r>
      <w:r>
        <w:rPr>
          <w:rFonts w:cs="Times New Roman" w:ascii="Times New Roman" w:hAnsi="Times New Roman"/>
          <w:sz w:val="24"/>
          <w:szCs w:val="24"/>
        </w:rPr>
        <w:t>Soudelor</w:t>
      </w:r>
      <w:r>
        <w:rPr>
          <w:rFonts w:cs="Times New Roman" w:ascii="Times New Roman" w:hAnsi="Times New Roman"/>
          <w:spacing w:val="-4"/>
          <w:sz w:val="24"/>
          <w:szCs w:val="24"/>
        </w:rPr>
        <w:t xml:space="preserve"> </w:t>
      </w:r>
      <w:r>
        <w:rPr>
          <w:rFonts w:cs="Times New Roman" w:ascii="Times New Roman" w:hAnsi="Times New Roman"/>
          <w:sz w:val="24"/>
          <w:szCs w:val="24"/>
        </w:rPr>
        <w:t>struck</w:t>
      </w:r>
      <w:r>
        <w:rPr>
          <w:rFonts w:cs="Times New Roman" w:ascii="Times New Roman" w:hAnsi="Times New Roman"/>
          <w:spacing w:val="-4"/>
          <w:sz w:val="24"/>
          <w:szCs w:val="24"/>
        </w:rPr>
        <w:t xml:space="preserve"> </w:t>
      </w:r>
      <w:r>
        <w:rPr>
          <w:rFonts w:cs="Times New Roman" w:ascii="Times New Roman" w:hAnsi="Times New Roman"/>
          <w:sz w:val="24"/>
          <w:szCs w:val="24"/>
        </w:rPr>
        <w:t>and</w:t>
      </w:r>
      <w:r>
        <w:rPr>
          <w:rFonts w:cs="Times New Roman" w:ascii="Times New Roman" w:hAnsi="Times New Roman"/>
          <w:spacing w:val="-4"/>
          <w:sz w:val="24"/>
          <w:szCs w:val="24"/>
        </w:rPr>
        <w:t xml:space="preserve"> </w:t>
      </w:r>
      <w:r>
        <w:rPr>
          <w:rFonts w:cs="Times New Roman" w:ascii="Times New Roman" w:hAnsi="Times New Roman"/>
          <w:sz w:val="24"/>
          <w:szCs w:val="24"/>
        </w:rPr>
        <w:t>severely</w:t>
      </w:r>
      <w:r>
        <w:rPr>
          <w:rFonts w:cs="Times New Roman" w:ascii="Times New Roman" w:hAnsi="Times New Roman"/>
          <w:spacing w:val="-4"/>
          <w:sz w:val="24"/>
          <w:szCs w:val="24"/>
        </w:rPr>
        <w:t xml:space="preserve"> </w:t>
      </w:r>
      <w:r>
        <w:rPr>
          <w:rFonts w:cs="Times New Roman" w:ascii="Times New Roman" w:hAnsi="Times New Roman"/>
          <w:sz w:val="24"/>
          <w:szCs w:val="24"/>
        </w:rPr>
        <w:t>damaged</w:t>
      </w:r>
      <w:r>
        <w:rPr>
          <w:rFonts w:cs="Times New Roman" w:ascii="Times New Roman" w:hAnsi="Times New Roman"/>
          <w:spacing w:val="-3"/>
          <w:sz w:val="24"/>
          <w:szCs w:val="24"/>
        </w:rPr>
        <w:t xml:space="preserve"> </w:t>
      </w:r>
      <w:r>
        <w:rPr>
          <w:rFonts w:cs="Times New Roman" w:ascii="Times New Roman" w:hAnsi="Times New Roman"/>
          <w:sz w:val="24"/>
          <w:szCs w:val="24"/>
        </w:rPr>
        <w:t>Saipan</w:t>
      </w:r>
      <w:r>
        <w:rPr>
          <w:rFonts w:cs="Times New Roman" w:ascii="Times New Roman" w:hAnsi="Times New Roman"/>
          <w:spacing w:val="-4"/>
          <w:sz w:val="24"/>
          <w:szCs w:val="24"/>
        </w:rPr>
        <w:t xml:space="preserve"> </w:t>
      </w:r>
      <w:r>
        <w:rPr>
          <w:rFonts w:cs="Times New Roman" w:ascii="Times New Roman" w:hAnsi="Times New Roman"/>
          <w:sz w:val="24"/>
          <w:szCs w:val="24"/>
        </w:rPr>
        <w:t>in</w:t>
      </w:r>
      <w:r>
        <w:rPr>
          <w:rFonts w:cs="Times New Roman" w:ascii="Times New Roman" w:hAnsi="Times New Roman"/>
          <w:spacing w:val="-4"/>
          <w:sz w:val="24"/>
          <w:szCs w:val="24"/>
        </w:rPr>
        <w:t xml:space="preserve"> </w:t>
      </w:r>
      <w:r>
        <w:rPr>
          <w:rFonts w:cs="Times New Roman" w:ascii="Times New Roman" w:hAnsi="Times New Roman"/>
          <w:sz w:val="24"/>
          <w:szCs w:val="24"/>
        </w:rPr>
        <w:t>late</w:t>
      </w:r>
      <w:r>
        <w:rPr>
          <w:rFonts w:cs="Times New Roman" w:ascii="Times New Roman" w:hAnsi="Times New Roman"/>
          <w:spacing w:val="-4"/>
          <w:sz w:val="24"/>
          <w:szCs w:val="24"/>
        </w:rPr>
        <w:t xml:space="preserve"> </w:t>
      </w:r>
      <w:r>
        <w:rPr>
          <w:rFonts w:cs="Times New Roman" w:ascii="Times New Roman" w:hAnsi="Times New Roman"/>
          <w:sz w:val="24"/>
          <w:szCs w:val="24"/>
        </w:rPr>
        <w:t>August</w:t>
      </w:r>
      <w:r>
        <w:rPr>
          <w:rFonts w:cs="Times New Roman" w:ascii="Times New Roman" w:hAnsi="Times New Roman"/>
          <w:spacing w:val="-4"/>
          <w:sz w:val="24"/>
          <w:szCs w:val="24"/>
        </w:rPr>
        <w:t xml:space="preserve"> </w:t>
      </w:r>
      <w:r>
        <w:rPr>
          <w:rFonts w:cs="Times New Roman" w:ascii="Times New Roman" w:hAnsi="Times New Roman"/>
          <w:sz w:val="24"/>
          <w:szCs w:val="24"/>
        </w:rPr>
        <w:t>2015,</w:t>
      </w:r>
      <w:r>
        <w:rPr>
          <w:rFonts w:cs="Times New Roman" w:ascii="Times New Roman" w:hAnsi="Times New Roman"/>
          <w:spacing w:val="-4"/>
          <w:sz w:val="24"/>
          <w:szCs w:val="24"/>
        </w:rPr>
        <w:t xml:space="preserve"> </w:t>
      </w:r>
      <w:r>
        <w:rPr>
          <w:rFonts w:cs="Times New Roman" w:ascii="Times New Roman" w:hAnsi="Times New Roman"/>
          <w:sz w:val="24"/>
          <w:szCs w:val="24"/>
        </w:rPr>
        <w:t>rendering</w:t>
      </w:r>
      <w:r>
        <w:rPr>
          <w:rFonts w:cs="Times New Roman" w:ascii="Times New Roman" w:hAnsi="Times New Roman"/>
          <w:spacing w:val="-3"/>
          <w:sz w:val="24"/>
          <w:szCs w:val="24"/>
        </w:rPr>
        <w:t xml:space="preserve"> </w:t>
      </w:r>
      <w:r>
        <w:rPr>
          <w:rFonts w:cs="Times New Roman" w:ascii="Times New Roman" w:hAnsi="Times New Roman"/>
          <w:sz w:val="24"/>
          <w:szCs w:val="24"/>
        </w:rPr>
        <w:t>travel</w:t>
      </w:r>
      <w:r>
        <w:rPr>
          <w:rFonts w:cs="Times New Roman" w:ascii="Times New Roman" w:hAnsi="Times New Roman"/>
          <w:w w:val="99"/>
          <w:sz w:val="24"/>
          <w:szCs w:val="24"/>
        </w:rPr>
        <w:t xml:space="preserve"> </w:t>
      </w:r>
      <w:r>
        <w:rPr>
          <w:rFonts w:cs="Times New Roman" w:ascii="Times New Roman" w:hAnsi="Times New Roman"/>
          <w:sz w:val="24"/>
          <w:szCs w:val="24"/>
        </w:rPr>
        <w:t>there,</w:t>
      </w:r>
      <w:r>
        <w:rPr>
          <w:rFonts w:cs="Times New Roman" w:ascii="Times New Roman" w:hAnsi="Times New Roman"/>
          <w:spacing w:val="-3"/>
          <w:sz w:val="24"/>
          <w:szCs w:val="24"/>
        </w:rPr>
        <w:t xml:space="preserve"> </w:t>
      </w:r>
      <w:r>
        <w:rPr>
          <w:rFonts w:cs="Times New Roman" w:ascii="Times New Roman" w:hAnsi="Times New Roman"/>
          <w:sz w:val="24"/>
          <w:szCs w:val="24"/>
        </w:rPr>
        <w:t>and</w:t>
      </w:r>
      <w:r>
        <w:rPr>
          <w:rFonts w:cs="Times New Roman" w:ascii="Times New Roman" w:hAnsi="Times New Roman"/>
          <w:spacing w:val="-3"/>
          <w:sz w:val="24"/>
          <w:szCs w:val="24"/>
        </w:rPr>
        <w:t xml:space="preserve"> </w:t>
      </w:r>
      <w:r>
        <w:rPr>
          <w:rFonts w:cs="Times New Roman" w:ascii="Times New Roman" w:hAnsi="Times New Roman"/>
          <w:sz w:val="24"/>
          <w:szCs w:val="24"/>
        </w:rPr>
        <w:t>to</w:t>
      </w:r>
      <w:r>
        <w:rPr>
          <w:rFonts w:cs="Times New Roman" w:ascii="Times New Roman" w:hAnsi="Times New Roman"/>
          <w:spacing w:val="-3"/>
          <w:sz w:val="24"/>
          <w:szCs w:val="24"/>
        </w:rPr>
        <w:t xml:space="preserve"> </w:t>
      </w:r>
      <w:r>
        <w:rPr>
          <w:rFonts w:cs="Times New Roman" w:ascii="Times New Roman" w:hAnsi="Times New Roman"/>
          <w:sz w:val="24"/>
          <w:szCs w:val="24"/>
        </w:rPr>
        <w:t>adjacent</w:t>
      </w:r>
      <w:r>
        <w:rPr>
          <w:rFonts w:cs="Times New Roman" w:ascii="Times New Roman" w:hAnsi="Times New Roman"/>
          <w:spacing w:val="-3"/>
          <w:sz w:val="24"/>
          <w:szCs w:val="24"/>
        </w:rPr>
        <w:t xml:space="preserve"> </w:t>
      </w:r>
      <w:r>
        <w:rPr>
          <w:rFonts w:cs="Times New Roman" w:ascii="Times New Roman" w:hAnsi="Times New Roman"/>
          <w:sz w:val="24"/>
          <w:szCs w:val="24"/>
        </w:rPr>
        <w:t>islands,</w:t>
      </w:r>
      <w:r>
        <w:rPr>
          <w:rFonts w:cs="Times New Roman" w:ascii="Times New Roman" w:hAnsi="Times New Roman"/>
          <w:spacing w:val="-3"/>
          <w:sz w:val="24"/>
          <w:szCs w:val="24"/>
        </w:rPr>
        <w:t xml:space="preserve"> </w:t>
      </w:r>
      <w:r>
        <w:rPr>
          <w:rFonts w:cs="Times New Roman" w:ascii="Times New Roman" w:hAnsi="Times New Roman"/>
          <w:sz w:val="24"/>
          <w:szCs w:val="24"/>
        </w:rPr>
        <w:t>very</w:t>
      </w:r>
      <w:r>
        <w:rPr>
          <w:rFonts w:cs="Times New Roman" w:ascii="Times New Roman" w:hAnsi="Times New Roman"/>
          <w:spacing w:val="-2"/>
          <w:sz w:val="24"/>
          <w:szCs w:val="24"/>
        </w:rPr>
        <w:t xml:space="preserve"> </w:t>
      </w:r>
      <w:r>
        <w:rPr>
          <w:rFonts w:cs="Times New Roman" w:ascii="Times New Roman" w:hAnsi="Times New Roman"/>
          <w:sz w:val="24"/>
          <w:szCs w:val="24"/>
        </w:rPr>
        <w:t>difficult.</w:t>
      </w:r>
      <w:r>
        <w:rPr>
          <w:rFonts w:cs="Times New Roman" w:ascii="Times New Roman" w:hAnsi="Times New Roman"/>
          <w:spacing w:val="54"/>
          <w:sz w:val="24"/>
          <w:szCs w:val="24"/>
        </w:rPr>
        <w:t xml:space="preserve"> </w:t>
      </w:r>
      <w:r>
        <w:rPr>
          <w:rFonts w:cs="Times New Roman" w:ascii="Times New Roman" w:hAnsi="Times New Roman"/>
          <w:sz w:val="24"/>
          <w:szCs w:val="24"/>
        </w:rPr>
        <w:t>Winds</w:t>
      </w:r>
      <w:r>
        <w:rPr>
          <w:rFonts w:cs="Times New Roman" w:ascii="Times New Roman" w:hAnsi="Times New Roman"/>
          <w:spacing w:val="-3"/>
          <w:sz w:val="24"/>
          <w:szCs w:val="24"/>
        </w:rPr>
        <w:t xml:space="preserve"> </w:t>
      </w:r>
      <w:r>
        <w:rPr>
          <w:rFonts w:cs="Times New Roman" w:ascii="Times New Roman" w:hAnsi="Times New Roman"/>
          <w:sz w:val="24"/>
          <w:szCs w:val="24"/>
        </w:rPr>
        <w:t>in</w:t>
      </w:r>
      <w:r>
        <w:rPr>
          <w:rFonts w:cs="Times New Roman" w:ascii="Times New Roman" w:hAnsi="Times New Roman"/>
          <w:spacing w:val="-3"/>
          <w:sz w:val="24"/>
          <w:szCs w:val="24"/>
        </w:rPr>
        <w:t xml:space="preserve"> </w:t>
      </w:r>
      <w:r>
        <w:rPr>
          <w:rFonts w:cs="Times New Roman" w:ascii="Times New Roman" w:hAnsi="Times New Roman"/>
          <w:sz w:val="24"/>
          <w:szCs w:val="24"/>
        </w:rPr>
        <w:t>excess</w:t>
      </w:r>
      <w:r>
        <w:rPr>
          <w:rFonts w:cs="Times New Roman" w:ascii="Times New Roman" w:hAnsi="Times New Roman"/>
          <w:spacing w:val="-2"/>
          <w:sz w:val="24"/>
          <w:szCs w:val="24"/>
        </w:rPr>
        <w:t xml:space="preserve"> </w:t>
      </w:r>
      <w:r>
        <w:rPr>
          <w:rFonts w:cs="Times New Roman" w:ascii="Times New Roman" w:hAnsi="Times New Roman"/>
          <w:sz w:val="24"/>
          <w:szCs w:val="24"/>
        </w:rPr>
        <w:t>of</w:t>
      </w:r>
      <w:r>
        <w:rPr>
          <w:rFonts w:cs="Times New Roman" w:ascii="Times New Roman" w:hAnsi="Times New Roman"/>
          <w:spacing w:val="-3"/>
          <w:sz w:val="24"/>
          <w:szCs w:val="24"/>
        </w:rPr>
        <w:t xml:space="preserve"> </w:t>
      </w:r>
      <w:r>
        <w:rPr>
          <w:rFonts w:cs="Times New Roman" w:ascii="Times New Roman" w:hAnsi="Times New Roman"/>
          <w:sz w:val="24"/>
          <w:szCs w:val="24"/>
        </w:rPr>
        <w:t>120</w:t>
      </w:r>
      <w:r>
        <w:rPr>
          <w:rFonts w:cs="Times New Roman" w:ascii="Times New Roman" w:hAnsi="Times New Roman"/>
          <w:spacing w:val="-3"/>
          <w:sz w:val="24"/>
          <w:szCs w:val="24"/>
        </w:rPr>
        <w:t xml:space="preserve"> </w:t>
      </w:r>
      <w:r>
        <w:rPr>
          <w:rFonts w:cs="Times New Roman" w:ascii="Times New Roman" w:hAnsi="Times New Roman"/>
          <w:sz w:val="24"/>
          <w:szCs w:val="24"/>
        </w:rPr>
        <w:t>MPH</w:t>
      </w:r>
      <w:r>
        <w:rPr>
          <w:rFonts w:cs="Times New Roman" w:ascii="Times New Roman" w:hAnsi="Times New Roman"/>
          <w:spacing w:val="-3"/>
          <w:sz w:val="24"/>
          <w:szCs w:val="24"/>
        </w:rPr>
        <w:t xml:space="preserve"> </w:t>
      </w:r>
      <w:r>
        <w:rPr>
          <w:rFonts w:cs="Times New Roman" w:ascii="Times New Roman" w:hAnsi="Times New Roman"/>
          <w:sz w:val="24"/>
          <w:szCs w:val="24"/>
        </w:rPr>
        <w:t>destroyed</w:t>
      </w:r>
      <w:r>
        <w:rPr>
          <w:rFonts w:cs="Times New Roman" w:ascii="Times New Roman" w:hAnsi="Times New Roman"/>
          <w:spacing w:val="-3"/>
          <w:sz w:val="24"/>
          <w:szCs w:val="24"/>
        </w:rPr>
        <w:t xml:space="preserve"> </w:t>
      </w:r>
      <w:r>
        <w:rPr>
          <w:rFonts w:cs="Times New Roman" w:ascii="Times New Roman" w:hAnsi="Times New Roman"/>
          <w:sz w:val="24"/>
          <w:szCs w:val="24"/>
        </w:rPr>
        <w:t>or severely</w:t>
      </w:r>
      <w:r>
        <w:rPr>
          <w:rFonts w:cs="Times New Roman" w:ascii="Times New Roman" w:hAnsi="Times New Roman"/>
          <w:spacing w:val="-5"/>
          <w:sz w:val="24"/>
          <w:szCs w:val="24"/>
        </w:rPr>
        <w:t xml:space="preserve"> </w:t>
      </w:r>
      <w:r>
        <w:rPr>
          <w:rFonts w:cs="Times New Roman" w:ascii="Times New Roman" w:hAnsi="Times New Roman"/>
          <w:sz w:val="24"/>
          <w:szCs w:val="24"/>
        </w:rPr>
        <w:t>damaged</w:t>
      </w:r>
      <w:r>
        <w:rPr>
          <w:rFonts w:cs="Times New Roman" w:ascii="Times New Roman" w:hAnsi="Times New Roman"/>
          <w:spacing w:val="-4"/>
          <w:sz w:val="24"/>
          <w:szCs w:val="24"/>
        </w:rPr>
        <w:t xml:space="preserve"> </w:t>
      </w:r>
      <w:r>
        <w:rPr>
          <w:rFonts w:cs="Times New Roman" w:ascii="Times New Roman" w:hAnsi="Times New Roman"/>
          <w:sz w:val="24"/>
          <w:szCs w:val="24"/>
        </w:rPr>
        <w:t>all</w:t>
      </w:r>
      <w:r>
        <w:rPr>
          <w:rFonts w:cs="Times New Roman" w:ascii="Times New Roman" w:hAnsi="Times New Roman"/>
          <w:spacing w:val="-4"/>
          <w:sz w:val="24"/>
          <w:szCs w:val="24"/>
        </w:rPr>
        <w:t xml:space="preserve"> </w:t>
      </w:r>
      <w:r>
        <w:rPr>
          <w:rFonts w:cs="Times New Roman" w:ascii="Times New Roman" w:hAnsi="Times New Roman"/>
          <w:sz w:val="24"/>
          <w:szCs w:val="24"/>
        </w:rPr>
        <w:t>of</w:t>
      </w:r>
      <w:r>
        <w:rPr>
          <w:rFonts w:cs="Times New Roman" w:ascii="Times New Roman" w:hAnsi="Times New Roman"/>
          <w:spacing w:val="-4"/>
          <w:sz w:val="24"/>
          <w:szCs w:val="24"/>
        </w:rPr>
        <w:t xml:space="preserve"> </w:t>
      </w:r>
      <w:r>
        <w:rPr>
          <w:rFonts w:cs="Times New Roman" w:ascii="Times New Roman" w:hAnsi="Times New Roman"/>
          <w:sz w:val="24"/>
          <w:szCs w:val="24"/>
        </w:rPr>
        <w:t>the CRB</w:t>
      </w:r>
      <w:r>
        <w:rPr>
          <w:rFonts w:cs="Times New Roman" w:ascii="Times New Roman" w:hAnsi="Times New Roman"/>
          <w:spacing w:val="-4"/>
          <w:sz w:val="24"/>
          <w:szCs w:val="24"/>
        </w:rPr>
        <w:t xml:space="preserve"> </w:t>
      </w:r>
      <w:r>
        <w:rPr>
          <w:rFonts w:cs="Times New Roman" w:ascii="Times New Roman" w:hAnsi="Times New Roman"/>
          <w:sz w:val="24"/>
          <w:szCs w:val="24"/>
        </w:rPr>
        <w:t>traps</w:t>
      </w:r>
      <w:r>
        <w:rPr>
          <w:rFonts w:cs="Times New Roman" w:ascii="Times New Roman" w:hAnsi="Times New Roman"/>
          <w:spacing w:val="-4"/>
          <w:sz w:val="24"/>
          <w:szCs w:val="24"/>
        </w:rPr>
        <w:t xml:space="preserve"> </w:t>
      </w:r>
      <w:r>
        <w:rPr>
          <w:rFonts w:cs="Times New Roman" w:ascii="Times New Roman" w:hAnsi="Times New Roman"/>
          <w:sz w:val="24"/>
          <w:szCs w:val="24"/>
        </w:rPr>
        <w:t>on</w:t>
      </w:r>
      <w:r>
        <w:rPr>
          <w:rFonts w:cs="Times New Roman" w:ascii="Times New Roman" w:hAnsi="Times New Roman"/>
          <w:spacing w:val="-4"/>
          <w:sz w:val="24"/>
          <w:szCs w:val="24"/>
        </w:rPr>
        <w:t xml:space="preserve"> </w:t>
      </w:r>
      <w:r>
        <w:rPr>
          <w:rFonts w:cs="Times New Roman" w:ascii="Times New Roman" w:hAnsi="Times New Roman"/>
          <w:sz w:val="24"/>
          <w:szCs w:val="24"/>
        </w:rPr>
        <w:t>Saipan,</w:t>
      </w:r>
      <w:r>
        <w:rPr>
          <w:rFonts w:cs="Times New Roman" w:ascii="Times New Roman" w:hAnsi="Times New Roman"/>
          <w:spacing w:val="-4"/>
          <w:sz w:val="24"/>
          <w:szCs w:val="24"/>
        </w:rPr>
        <w:t xml:space="preserve"> </w:t>
      </w:r>
      <w:r>
        <w:rPr>
          <w:rFonts w:cs="Times New Roman" w:ascii="Times New Roman" w:hAnsi="Times New Roman"/>
          <w:sz w:val="24"/>
          <w:szCs w:val="24"/>
        </w:rPr>
        <w:t>destroyed</w:t>
      </w:r>
      <w:r>
        <w:rPr>
          <w:rFonts w:cs="Times New Roman" w:ascii="Times New Roman" w:hAnsi="Times New Roman"/>
          <w:spacing w:val="-4"/>
          <w:sz w:val="24"/>
          <w:szCs w:val="24"/>
        </w:rPr>
        <w:t xml:space="preserve"> </w:t>
      </w:r>
      <w:r>
        <w:rPr>
          <w:rFonts w:cs="Times New Roman" w:ascii="Times New Roman" w:hAnsi="Times New Roman"/>
          <w:sz w:val="24"/>
          <w:szCs w:val="24"/>
        </w:rPr>
        <w:t>office</w:t>
      </w:r>
      <w:r>
        <w:rPr>
          <w:rFonts w:cs="Times New Roman" w:ascii="Times New Roman" w:hAnsi="Times New Roman"/>
          <w:spacing w:val="-4"/>
          <w:sz w:val="24"/>
          <w:szCs w:val="24"/>
        </w:rPr>
        <w:t xml:space="preserve"> </w:t>
      </w:r>
      <w:r>
        <w:rPr>
          <w:rFonts w:cs="Times New Roman" w:ascii="Times New Roman" w:hAnsi="Times New Roman"/>
          <w:sz w:val="24"/>
          <w:szCs w:val="24"/>
        </w:rPr>
        <w:t>and</w:t>
      </w:r>
      <w:r>
        <w:rPr>
          <w:rFonts w:cs="Times New Roman" w:ascii="Times New Roman" w:hAnsi="Times New Roman"/>
          <w:spacing w:val="-4"/>
          <w:sz w:val="24"/>
          <w:szCs w:val="24"/>
        </w:rPr>
        <w:t xml:space="preserve"> </w:t>
      </w:r>
      <w:r>
        <w:rPr>
          <w:rFonts w:cs="Times New Roman" w:ascii="Times New Roman" w:hAnsi="Times New Roman"/>
          <w:sz w:val="24"/>
          <w:szCs w:val="24"/>
        </w:rPr>
        <w:t xml:space="preserve">laboratory facilities used for the CRB detection project, </w:t>
      </w:r>
      <w:r>
        <w:rPr>
          <w:rFonts w:cs="Times New Roman" w:ascii="Times New Roman" w:hAnsi="Times New Roman"/>
          <w:spacing w:val="-5"/>
          <w:sz w:val="24"/>
          <w:szCs w:val="24"/>
        </w:rPr>
        <w:t xml:space="preserve"> </w:t>
      </w:r>
      <w:r>
        <w:rPr>
          <w:rFonts w:cs="Times New Roman" w:ascii="Times New Roman" w:hAnsi="Times New Roman"/>
          <w:sz w:val="24"/>
          <w:szCs w:val="24"/>
        </w:rPr>
        <w:t>rendered</w:t>
      </w:r>
      <w:r>
        <w:rPr>
          <w:rFonts w:cs="Times New Roman" w:ascii="Times New Roman" w:hAnsi="Times New Roman"/>
          <w:spacing w:val="-5"/>
          <w:sz w:val="24"/>
          <w:szCs w:val="24"/>
        </w:rPr>
        <w:t xml:space="preserve"> </w:t>
      </w:r>
      <w:r>
        <w:rPr>
          <w:rFonts w:cs="Times New Roman" w:ascii="Times New Roman" w:hAnsi="Times New Roman"/>
          <w:sz w:val="24"/>
          <w:szCs w:val="24"/>
        </w:rPr>
        <w:t>travel</w:t>
      </w:r>
      <w:r>
        <w:rPr>
          <w:rFonts w:cs="Times New Roman" w:ascii="Times New Roman" w:hAnsi="Times New Roman"/>
          <w:spacing w:val="-5"/>
          <w:sz w:val="24"/>
          <w:szCs w:val="24"/>
        </w:rPr>
        <w:t xml:space="preserve"> </w:t>
      </w:r>
      <w:r>
        <w:rPr>
          <w:rFonts w:cs="Times New Roman" w:ascii="Times New Roman" w:hAnsi="Times New Roman"/>
          <w:sz w:val="24"/>
          <w:szCs w:val="24"/>
        </w:rPr>
        <w:t>within Saipan</w:t>
      </w:r>
      <w:r>
        <w:rPr>
          <w:rFonts w:cs="Times New Roman" w:ascii="Times New Roman" w:hAnsi="Times New Roman"/>
          <w:spacing w:val="-5"/>
          <w:sz w:val="24"/>
          <w:szCs w:val="24"/>
        </w:rPr>
        <w:t xml:space="preserve"> </w:t>
      </w:r>
      <w:r>
        <w:rPr>
          <w:rFonts w:cs="Times New Roman" w:ascii="Times New Roman" w:hAnsi="Times New Roman"/>
          <w:sz w:val="24"/>
          <w:szCs w:val="24"/>
        </w:rPr>
        <w:t>difficult</w:t>
      </w:r>
      <w:r>
        <w:rPr>
          <w:rFonts w:cs="Times New Roman" w:ascii="Times New Roman" w:hAnsi="Times New Roman"/>
          <w:spacing w:val="-4"/>
          <w:sz w:val="24"/>
          <w:szCs w:val="24"/>
        </w:rPr>
        <w:t xml:space="preserve"> </w:t>
      </w:r>
      <w:r>
        <w:rPr>
          <w:rFonts w:cs="Times New Roman" w:ascii="Times New Roman" w:hAnsi="Times New Roman"/>
          <w:sz w:val="24"/>
          <w:szCs w:val="24"/>
        </w:rPr>
        <w:t>until</w:t>
      </w:r>
      <w:r>
        <w:rPr>
          <w:rFonts w:cs="Times New Roman" w:ascii="Times New Roman" w:hAnsi="Times New Roman"/>
          <w:spacing w:val="-4"/>
          <w:sz w:val="24"/>
          <w:szCs w:val="24"/>
        </w:rPr>
        <w:t xml:space="preserve"> </w:t>
      </w:r>
      <w:r>
        <w:rPr>
          <w:rFonts w:cs="Times New Roman" w:ascii="Times New Roman" w:hAnsi="Times New Roman"/>
          <w:sz w:val="24"/>
          <w:szCs w:val="24"/>
        </w:rPr>
        <w:t>clean-up</w:t>
      </w:r>
      <w:r>
        <w:rPr>
          <w:rFonts w:cs="Times New Roman" w:ascii="Times New Roman" w:hAnsi="Times New Roman"/>
          <w:spacing w:val="-5"/>
          <w:sz w:val="24"/>
          <w:szCs w:val="24"/>
        </w:rPr>
        <w:t xml:space="preserve"> </w:t>
      </w:r>
      <w:r>
        <w:rPr>
          <w:rFonts w:cs="Times New Roman" w:ascii="Times New Roman" w:hAnsi="Times New Roman"/>
          <w:sz w:val="24"/>
          <w:szCs w:val="24"/>
        </w:rPr>
        <w:t>was</w:t>
      </w:r>
      <w:r>
        <w:rPr>
          <w:rFonts w:cs="Times New Roman" w:ascii="Times New Roman" w:hAnsi="Times New Roman"/>
          <w:spacing w:val="-4"/>
          <w:sz w:val="24"/>
          <w:szCs w:val="24"/>
        </w:rPr>
        <w:t xml:space="preserve"> </w:t>
      </w:r>
      <w:r>
        <w:rPr>
          <w:rFonts w:cs="Times New Roman" w:ascii="Times New Roman" w:hAnsi="Times New Roman"/>
          <w:sz w:val="24"/>
          <w:szCs w:val="24"/>
        </w:rPr>
        <w:t>effected,</w:t>
      </w:r>
      <w:r>
        <w:rPr>
          <w:rFonts w:cs="Times New Roman" w:ascii="Times New Roman" w:hAnsi="Times New Roman"/>
          <w:spacing w:val="-4"/>
          <w:sz w:val="24"/>
          <w:szCs w:val="24"/>
        </w:rPr>
        <w:t xml:space="preserve"> </w:t>
      </w:r>
      <w:r>
        <w:rPr>
          <w:rFonts w:cs="Times New Roman" w:ascii="Times New Roman" w:hAnsi="Times New Roman"/>
          <w:sz w:val="24"/>
          <w:szCs w:val="24"/>
        </w:rPr>
        <w:t>and</w:t>
      </w:r>
      <w:r>
        <w:rPr>
          <w:rFonts w:cs="Times New Roman" w:ascii="Times New Roman" w:hAnsi="Times New Roman"/>
          <w:spacing w:val="-4"/>
          <w:sz w:val="24"/>
          <w:szCs w:val="24"/>
        </w:rPr>
        <w:t xml:space="preserve"> </w:t>
      </w:r>
      <w:r>
        <w:rPr>
          <w:rFonts w:cs="Times New Roman" w:ascii="Times New Roman" w:hAnsi="Times New Roman"/>
          <w:sz w:val="24"/>
          <w:szCs w:val="24"/>
        </w:rPr>
        <w:t>forced</w:t>
      </w:r>
      <w:r>
        <w:rPr>
          <w:rFonts w:cs="Times New Roman" w:ascii="Times New Roman" w:hAnsi="Times New Roman"/>
          <w:spacing w:val="-5"/>
          <w:sz w:val="24"/>
          <w:szCs w:val="24"/>
        </w:rPr>
        <w:t xml:space="preserve"> </w:t>
      </w:r>
      <w:r>
        <w:rPr>
          <w:rFonts w:cs="Times New Roman" w:ascii="Times New Roman" w:hAnsi="Times New Roman"/>
          <w:sz w:val="24"/>
          <w:szCs w:val="24"/>
        </w:rPr>
        <w:t>airlines</w:t>
      </w:r>
      <w:r>
        <w:rPr>
          <w:rFonts w:cs="Times New Roman" w:ascii="Times New Roman" w:hAnsi="Times New Roman"/>
          <w:spacing w:val="-4"/>
          <w:sz w:val="24"/>
          <w:szCs w:val="24"/>
        </w:rPr>
        <w:t xml:space="preserve"> </w:t>
      </w:r>
      <w:r>
        <w:rPr>
          <w:rFonts w:cs="Times New Roman" w:ascii="Times New Roman" w:hAnsi="Times New Roman"/>
          <w:sz w:val="24"/>
          <w:szCs w:val="24"/>
        </w:rPr>
        <w:t>to</w:t>
      </w:r>
      <w:r>
        <w:rPr>
          <w:rFonts w:cs="Times New Roman" w:ascii="Times New Roman" w:hAnsi="Times New Roman"/>
          <w:spacing w:val="-4"/>
          <w:sz w:val="24"/>
          <w:szCs w:val="24"/>
        </w:rPr>
        <w:t xml:space="preserve"> </w:t>
      </w:r>
      <w:r>
        <w:rPr>
          <w:rFonts w:cs="Times New Roman" w:ascii="Times New Roman" w:hAnsi="Times New Roman"/>
          <w:sz w:val="24"/>
          <w:szCs w:val="24"/>
        </w:rPr>
        <w:t>cancel</w:t>
      </w:r>
      <w:r>
        <w:rPr>
          <w:rFonts w:cs="Times New Roman" w:ascii="Times New Roman" w:hAnsi="Times New Roman"/>
          <w:spacing w:val="-5"/>
          <w:sz w:val="24"/>
          <w:szCs w:val="24"/>
        </w:rPr>
        <w:t xml:space="preserve"> </w:t>
      </w:r>
      <w:r>
        <w:rPr>
          <w:rFonts w:cs="Times New Roman" w:ascii="Times New Roman" w:hAnsi="Times New Roman"/>
          <w:sz w:val="24"/>
          <w:szCs w:val="24"/>
        </w:rPr>
        <w:t>most</w:t>
      </w:r>
      <w:r>
        <w:rPr>
          <w:rFonts w:cs="Times New Roman" w:ascii="Times New Roman" w:hAnsi="Times New Roman"/>
          <w:spacing w:val="-4"/>
          <w:sz w:val="24"/>
          <w:szCs w:val="24"/>
        </w:rPr>
        <w:t xml:space="preserve"> </w:t>
      </w:r>
      <w:r>
        <w:rPr>
          <w:rFonts w:cs="Times New Roman" w:ascii="Times New Roman" w:hAnsi="Times New Roman"/>
          <w:sz w:val="24"/>
          <w:szCs w:val="24"/>
        </w:rPr>
        <w:t>flights</w:t>
      </w:r>
      <w:r>
        <w:rPr>
          <w:rFonts w:cs="Times New Roman" w:ascii="Times New Roman" w:hAnsi="Times New Roman"/>
          <w:spacing w:val="-4"/>
          <w:sz w:val="24"/>
          <w:szCs w:val="24"/>
        </w:rPr>
        <w:t xml:space="preserve"> </w:t>
      </w:r>
      <w:r>
        <w:rPr>
          <w:rFonts w:cs="Times New Roman" w:ascii="Times New Roman" w:hAnsi="Times New Roman"/>
          <w:sz w:val="24"/>
          <w:szCs w:val="24"/>
        </w:rPr>
        <w:t>to</w:t>
      </w:r>
      <w:r>
        <w:rPr>
          <w:rFonts w:cs="Times New Roman" w:ascii="Times New Roman" w:hAnsi="Times New Roman"/>
          <w:spacing w:val="-4"/>
          <w:sz w:val="24"/>
          <w:szCs w:val="24"/>
        </w:rPr>
        <w:t xml:space="preserve"> </w:t>
      </w:r>
      <w:r>
        <w:rPr>
          <w:rFonts w:cs="Times New Roman" w:ascii="Times New Roman" w:hAnsi="Times New Roman"/>
          <w:sz w:val="24"/>
          <w:szCs w:val="24"/>
        </w:rPr>
        <w:t>Tinian and</w:t>
      </w:r>
      <w:r>
        <w:rPr>
          <w:rFonts w:cs="Times New Roman" w:ascii="Times New Roman" w:hAnsi="Times New Roman"/>
          <w:spacing w:val="-4"/>
          <w:sz w:val="24"/>
          <w:szCs w:val="24"/>
        </w:rPr>
        <w:t xml:space="preserve"> </w:t>
      </w:r>
      <w:r>
        <w:rPr>
          <w:rFonts w:cs="Times New Roman" w:ascii="Times New Roman" w:hAnsi="Times New Roman"/>
          <w:sz w:val="24"/>
          <w:szCs w:val="24"/>
        </w:rPr>
        <w:t>Rota</w:t>
      </w:r>
      <w:r>
        <w:rPr>
          <w:rFonts w:cs="Times New Roman" w:ascii="Times New Roman" w:hAnsi="Times New Roman"/>
          <w:spacing w:val="-4"/>
          <w:sz w:val="24"/>
          <w:szCs w:val="24"/>
        </w:rPr>
        <w:t xml:space="preserve"> </w:t>
      </w:r>
      <w:r>
        <w:rPr>
          <w:rFonts w:cs="Times New Roman" w:ascii="Times New Roman" w:hAnsi="Times New Roman"/>
          <w:sz w:val="24"/>
          <w:szCs w:val="24"/>
        </w:rPr>
        <w:t>from</w:t>
      </w:r>
      <w:r>
        <w:rPr>
          <w:rFonts w:cs="Times New Roman" w:ascii="Times New Roman" w:hAnsi="Times New Roman"/>
          <w:spacing w:val="-3"/>
          <w:sz w:val="24"/>
          <w:szCs w:val="24"/>
        </w:rPr>
        <w:t xml:space="preserve"> </w:t>
      </w:r>
      <w:r>
        <w:rPr>
          <w:rFonts w:cs="Times New Roman" w:ascii="Times New Roman" w:hAnsi="Times New Roman"/>
          <w:sz w:val="24"/>
          <w:szCs w:val="24"/>
        </w:rPr>
        <w:t>Saipan</w:t>
      </w:r>
      <w:r>
        <w:rPr>
          <w:rFonts w:cs="Times New Roman" w:ascii="Times New Roman" w:hAnsi="Times New Roman"/>
          <w:spacing w:val="-4"/>
          <w:sz w:val="24"/>
          <w:szCs w:val="24"/>
        </w:rPr>
        <w:t xml:space="preserve"> </w:t>
      </w:r>
      <w:r>
        <w:rPr>
          <w:rFonts w:cs="Times New Roman" w:ascii="Times New Roman" w:hAnsi="Times New Roman"/>
          <w:sz w:val="24"/>
          <w:szCs w:val="24"/>
        </w:rPr>
        <w:t>until</w:t>
      </w:r>
      <w:r>
        <w:rPr>
          <w:rFonts w:cs="Times New Roman" w:ascii="Times New Roman" w:hAnsi="Times New Roman"/>
          <w:spacing w:val="-4"/>
          <w:sz w:val="24"/>
          <w:szCs w:val="24"/>
        </w:rPr>
        <w:t xml:space="preserve"> </w:t>
      </w:r>
      <w:r>
        <w:rPr>
          <w:rFonts w:cs="Times New Roman" w:ascii="Times New Roman" w:hAnsi="Times New Roman"/>
          <w:sz w:val="24"/>
          <w:szCs w:val="24"/>
        </w:rPr>
        <w:t>runways</w:t>
      </w:r>
      <w:r>
        <w:rPr>
          <w:rFonts w:cs="Times New Roman" w:ascii="Times New Roman" w:hAnsi="Times New Roman"/>
          <w:spacing w:val="-4"/>
          <w:sz w:val="24"/>
          <w:szCs w:val="24"/>
        </w:rPr>
        <w:t xml:space="preserve"> </w:t>
      </w:r>
      <w:r>
        <w:rPr>
          <w:rFonts w:cs="Times New Roman" w:ascii="Times New Roman" w:hAnsi="Times New Roman"/>
          <w:sz w:val="24"/>
          <w:szCs w:val="24"/>
        </w:rPr>
        <w:t>could</w:t>
      </w:r>
      <w:r>
        <w:rPr>
          <w:rFonts w:cs="Times New Roman" w:ascii="Times New Roman" w:hAnsi="Times New Roman"/>
          <w:spacing w:val="-3"/>
          <w:sz w:val="24"/>
          <w:szCs w:val="24"/>
        </w:rPr>
        <w:t xml:space="preserve"> </w:t>
      </w:r>
      <w:r>
        <w:rPr>
          <w:rFonts w:cs="Times New Roman" w:ascii="Times New Roman" w:hAnsi="Times New Roman"/>
          <w:sz w:val="24"/>
          <w:szCs w:val="24"/>
        </w:rPr>
        <w:t>be</w:t>
      </w:r>
      <w:r>
        <w:rPr>
          <w:rFonts w:cs="Times New Roman" w:ascii="Times New Roman" w:hAnsi="Times New Roman"/>
          <w:spacing w:val="-4"/>
          <w:sz w:val="24"/>
          <w:szCs w:val="24"/>
        </w:rPr>
        <w:t xml:space="preserve"> </w:t>
      </w:r>
      <w:r>
        <w:rPr>
          <w:rFonts w:cs="Times New Roman" w:ascii="Times New Roman" w:hAnsi="Times New Roman"/>
          <w:sz w:val="24"/>
          <w:szCs w:val="24"/>
        </w:rPr>
        <w:t>restored</w:t>
      </w:r>
      <w:r>
        <w:rPr>
          <w:rFonts w:cs="Times New Roman" w:ascii="Times New Roman" w:hAnsi="Times New Roman"/>
          <w:spacing w:val="-4"/>
          <w:sz w:val="24"/>
          <w:szCs w:val="24"/>
        </w:rPr>
        <w:t xml:space="preserve"> </w:t>
      </w:r>
      <w:r>
        <w:rPr>
          <w:rFonts w:cs="Times New Roman" w:ascii="Times New Roman" w:hAnsi="Times New Roman"/>
          <w:sz w:val="24"/>
          <w:szCs w:val="24"/>
        </w:rPr>
        <w:t>on</w:t>
      </w:r>
      <w:r>
        <w:rPr>
          <w:rFonts w:cs="Times New Roman" w:ascii="Times New Roman" w:hAnsi="Times New Roman"/>
          <w:spacing w:val="-3"/>
          <w:sz w:val="24"/>
          <w:szCs w:val="24"/>
        </w:rPr>
        <w:t xml:space="preserve"> </w:t>
      </w:r>
      <w:r>
        <w:rPr>
          <w:rFonts w:cs="Times New Roman" w:ascii="Times New Roman" w:hAnsi="Times New Roman"/>
          <w:sz w:val="24"/>
          <w:szCs w:val="24"/>
        </w:rPr>
        <w:t>Saipan.</w:t>
      </w:r>
      <w:r>
        <w:rPr>
          <w:rFonts w:cs="Times New Roman" w:ascii="Times New Roman" w:hAnsi="Times New Roman"/>
          <w:spacing w:val="52"/>
          <w:sz w:val="24"/>
          <w:szCs w:val="24"/>
        </w:rPr>
        <w:t xml:space="preserve"> </w:t>
      </w:r>
      <w:r>
        <w:rPr>
          <w:rFonts w:cs="Times New Roman" w:ascii="Times New Roman" w:hAnsi="Times New Roman"/>
          <w:sz w:val="24"/>
          <w:szCs w:val="24"/>
        </w:rPr>
        <w:t>Restoration</w:t>
      </w:r>
      <w:r>
        <w:rPr>
          <w:rFonts w:cs="Times New Roman" w:ascii="Times New Roman" w:hAnsi="Times New Roman"/>
          <w:spacing w:val="-3"/>
          <w:sz w:val="24"/>
          <w:szCs w:val="24"/>
        </w:rPr>
        <w:t xml:space="preserve"> </w:t>
      </w:r>
      <w:r>
        <w:rPr>
          <w:rFonts w:cs="Times New Roman" w:ascii="Times New Roman" w:hAnsi="Times New Roman"/>
          <w:sz w:val="24"/>
          <w:szCs w:val="24"/>
        </w:rPr>
        <w:t>of</w:t>
      </w:r>
      <w:r>
        <w:rPr>
          <w:rFonts w:cs="Times New Roman" w:ascii="Times New Roman" w:hAnsi="Times New Roman"/>
          <w:spacing w:val="-4"/>
          <w:sz w:val="24"/>
          <w:szCs w:val="24"/>
        </w:rPr>
        <w:t xml:space="preserve"> </w:t>
      </w:r>
      <w:r>
        <w:rPr>
          <w:rFonts w:cs="Times New Roman" w:ascii="Times New Roman" w:hAnsi="Times New Roman"/>
          <w:sz w:val="24"/>
          <w:szCs w:val="24"/>
        </w:rPr>
        <w:t>most</w:t>
      </w:r>
      <w:r>
        <w:rPr>
          <w:rFonts w:cs="Times New Roman" w:ascii="Times New Roman" w:hAnsi="Times New Roman"/>
          <w:spacing w:val="-4"/>
          <w:sz w:val="24"/>
          <w:szCs w:val="24"/>
        </w:rPr>
        <w:t xml:space="preserve"> </w:t>
      </w:r>
      <w:r>
        <w:rPr>
          <w:rFonts w:cs="Times New Roman" w:ascii="Times New Roman" w:hAnsi="Times New Roman"/>
          <w:sz w:val="24"/>
          <w:szCs w:val="24"/>
        </w:rPr>
        <w:t>of</w:t>
      </w:r>
      <w:r>
        <w:rPr>
          <w:rFonts w:cs="Times New Roman" w:ascii="Times New Roman" w:hAnsi="Times New Roman"/>
          <w:spacing w:val="-4"/>
          <w:sz w:val="24"/>
          <w:szCs w:val="24"/>
        </w:rPr>
        <w:t xml:space="preserve"> </w:t>
      </w:r>
      <w:r>
        <w:rPr>
          <w:rFonts w:cs="Times New Roman" w:ascii="Times New Roman" w:hAnsi="Times New Roman"/>
          <w:sz w:val="24"/>
          <w:szCs w:val="24"/>
        </w:rPr>
        <w:t>Saipan’s</w:t>
      </w:r>
      <w:r>
        <w:rPr>
          <w:rFonts w:cs="Times New Roman" w:ascii="Times New Roman" w:hAnsi="Times New Roman"/>
          <w:spacing w:val="-3"/>
          <w:sz w:val="24"/>
          <w:szCs w:val="24"/>
        </w:rPr>
        <w:t xml:space="preserve"> </w:t>
      </w:r>
      <w:r>
        <w:rPr>
          <w:rFonts w:cs="Times New Roman" w:ascii="Times New Roman" w:hAnsi="Times New Roman"/>
          <w:sz w:val="24"/>
          <w:szCs w:val="24"/>
        </w:rPr>
        <w:t>infrastructure</w:t>
      </w:r>
      <w:r>
        <w:rPr>
          <w:rFonts w:cs="Times New Roman" w:ascii="Times New Roman" w:hAnsi="Times New Roman"/>
          <w:spacing w:val="-4"/>
          <w:sz w:val="24"/>
          <w:szCs w:val="24"/>
        </w:rPr>
        <w:t xml:space="preserve"> </w:t>
      </w:r>
      <w:r>
        <w:rPr>
          <w:rFonts w:cs="Times New Roman" w:ascii="Times New Roman" w:hAnsi="Times New Roman"/>
          <w:sz w:val="24"/>
          <w:szCs w:val="24"/>
        </w:rPr>
        <w:t>took until</w:t>
      </w:r>
      <w:r>
        <w:rPr>
          <w:rFonts w:cs="Times New Roman" w:ascii="Times New Roman" w:hAnsi="Times New Roman"/>
          <w:spacing w:val="-4"/>
          <w:sz w:val="24"/>
          <w:szCs w:val="24"/>
        </w:rPr>
        <w:t xml:space="preserve"> </w:t>
      </w:r>
      <w:r>
        <w:rPr>
          <w:rFonts w:cs="Times New Roman" w:ascii="Times New Roman" w:hAnsi="Times New Roman"/>
          <w:sz w:val="24"/>
          <w:szCs w:val="24"/>
        </w:rPr>
        <w:t>early</w:t>
      </w:r>
      <w:r>
        <w:rPr>
          <w:rFonts w:cs="Times New Roman" w:ascii="Times New Roman" w:hAnsi="Times New Roman"/>
          <w:spacing w:val="-3"/>
          <w:sz w:val="24"/>
          <w:szCs w:val="24"/>
        </w:rPr>
        <w:t xml:space="preserve"> </w:t>
      </w:r>
      <w:r>
        <w:rPr>
          <w:rFonts w:cs="Times New Roman" w:ascii="Times New Roman" w:hAnsi="Times New Roman"/>
          <w:sz w:val="24"/>
          <w:szCs w:val="24"/>
        </w:rPr>
        <w:t>December</w:t>
      </w:r>
      <w:r>
        <w:rPr>
          <w:rFonts w:cs="Times New Roman" w:ascii="Times New Roman" w:hAnsi="Times New Roman"/>
          <w:spacing w:val="-4"/>
          <w:sz w:val="24"/>
          <w:szCs w:val="24"/>
        </w:rPr>
        <w:t xml:space="preserve"> </w:t>
      </w:r>
      <w:r>
        <w:rPr>
          <w:rFonts w:cs="Times New Roman" w:ascii="Times New Roman" w:hAnsi="Times New Roman"/>
          <w:sz w:val="24"/>
          <w:szCs w:val="24"/>
        </w:rPr>
        <w:t>2015.  Following the typhoon, “DeFence”</w:t>
      </w:r>
      <w:r>
        <w:rPr>
          <w:rFonts w:cs="Times New Roman" w:ascii="Times New Roman" w:hAnsi="Times New Roman"/>
          <w:spacing w:val="-4"/>
          <w:sz w:val="24"/>
          <w:szCs w:val="24"/>
        </w:rPr>
        <w:t xml:space="preserve"> </w:t>
      </w:r>
      <w:r>
        <w:rPr>
          <w:rFonts w:cs="Times New Roman" w:ascii="Times New Roman" w:hAnsi="Times New Roman"/>
          <w:sz w:val="24"/>
          <w:szCs w:val="24"/>
        </w:rPr>
        <w:t>traps</w:t>
      </w:r>
      <w:r>
        <w:rPr>
          <w:rFonts w:cs="Times New Roman" w:ascii="Times New Roman" w:hAnsi="Times New Roman"/>
          <w:spacing w:val="-4"/>
          <w:sz w:val="24"/>
          <w:szCs w:val="24"/>
        </w:rPr>
        <w:t xml:space="preserve"> </w:t>
      </w:r>
      <w:r>
        <w:rPr>
          <w:rFonts w:cs="Times New Roman" w:ascii="Times New Roman" w:hAnsi="Times New Roman"/>
          <w:sz w:val="24"/>
          <w:szCs w:val="24"/>
        </w:rPr>
        <w:t>were</w:t>
      </w:r>
      <w:r>
        <w:rPr>
          <w:rFonts w:cs="Times New Roman" w:ascii="Times New Roman" w:hAnsi="Times New Roman"/>
          <w:spacing w:val="-4"/>
          <w:sz w:val="24"/>
          <w:szCs w:val="24"/>
        </w:rPr>
        <w:t xml:space="preserve"> </w:t>
      </w:r>
      <w:r>
        <w:rPr>
          <w:rFonts w:cs="Times New Roman" w:ascii="Times New Roman" w:hAnsi="Times New Roman"/>
          <w:sz w:val="24"/>
          <w:szCs w:val="24"/>
        </w:rPr>
        <w:t>established</w:t>
      </w:r>
      <w:r>
        <w:rPr>
          <w:rFonts w:cs="Times New Roman" w:ascii="Times New Roman" w:hAnsi="Times New Roman"/>
          <w:spacing w:val="-4"/>
          <w:sz w:val="24"/>
          <w:szCs w:val="24"/>
        </w:rPr>
        <w:t xml:space="preserve"> </w:t>
      </w:r>
      <w:r>
        <w:rPr>
          <w:rFonts w:cs="Times New Roman" w:ascii="Times New Roman" w:hAnsi="Times New Roman"/>
          <w:sz w:val="24"/>
          <w:szCs w:val="24"/>
        </w:rPr>
        <w:t>and/or</w:t>
      </w:r>
      <w:r>
        <w:rPr>
          <w:rFonts w:cs="Times New Roman" w:ascii="Times New Roman" w:hAnsi="Times New Roman"/>
          <w:spacing w:val="-4"/>
          <w:sz w:val="24"/>
          <w:szCs w:val="24"/>
        </w:rPr>
        <w:t xml:space="preserve"> </w:t>
      </w:r>
      <w:r>
        <w:rPr>
          <w:rFonts w:cs="Times New Roman" w:ascii="Times New Roman" w:hAnsi="Times New Roman"/>
          <w:sz w:val="24"/>
          <w:szCs w:val="24"/>
        </w:rPr>
        <w:t>repaired</w:t>
      </w:r>
      <w:r>
        <w:rPr>
          <w:rFonts w:cs="Times New Roman" w:ascii="Times New Roman" w:hAnsi="Times New Roman"/>
          <w:spacing w:val="-4"/>
          <w:sz w:val="24"/>
          <w:szCs w:val="24"/>
        </w:rPr>
        <w:t xml:space="preserve"> </w:t>
      </w:r>
      <w:r>
        <w:rPr>
          <w:rFonts w:cs="Times New Roman" w:ascii="Times New Roman" w:hAnsi="Times New Roman"/>
          <w:sz w:val="24"/>
          <w:szCs w:val="24"/>
        </w:rPr>
        <w:t>on</w:t>
      </w:r>
      <w:r>
        <w:rPr>
          <w:rFonts w:cs="Times New Roman" w:ascii="Times New Roman" w:hAnsi="Times New Roman"/>
          <w:spacing w:val="-4"/>
          <w:sz w:val="24"/>
          <w:szCs w:val="24"/>
        </w:rPr>
        <w:t xml:space="preserve"> </w:t>
      </w:r>
      <w:r>
        <w:rPr>
          <w:rFonts w:cs="Times New Roman" w:ascii="Times New Roman" w:hAnsi="Times New Roman"/>
          <w:sz w:val="24"/>
          <w:szCs w:val="24"/>
        </w:rPr>
        <w:t>Saipan</w:t>
      </w:r>
      <w:r>
        <w:rPr>
          <w:rFonts w:cs="Times New Roman" w:ascii="Times New Roman" w:hAnsi="Times New Roman"/>
          <w:spacing w:val="-4"/>
          <w:sz w:val="24"/>
          <w:szCs w:val="24"/>
        </w:rPr>
        <w:t xml:space="preserve"> </w:t>
      </w:r>
      <w:r>
        <w:rPr>
          <w:rFonts w:cs="Times New Roman" w:ascii="Times New Roman" w:hAnsi="Times New Roman"/>
          <w:sz w:val="24"/>
          <w:szCs w:val="24"/>
        </w:rPr>
        <w:t>and</w:t>
      </w:r>
      <w:r>
        <w:rPr>
          <w:rFonts w:cs="Times New Roman" w:ascii="Times New Roman" w:hAnsi="Times New Roman"/>
          <w:spacing w:val="-3"/>
          <w:sz w:val="24"/>
          <w:szCs w:val="24"/>
        </w:rPr>
        <w:t xml:space="preserve"> </w:t>
      </w:r>
      <w:r>
        <w:rPr>
          <w:rFonts w:cs="Times New Roman" w:ascii="Times New Roman" w:hAnsi="Times New Roman"/>
          <w:sz w:val="24"/>
          <w:szCs w:val="24"/>
        </w:rPr>
        <w:t>Tinian.</w:t>
      </w:r>
      <w:r>
        <w:rPr>
          <w:rFonts w:cs="Times New Roman" w:ascii="Times New Roman" w:hAnsi="Times New Roman"/>
          <w:spacing w:val="52"/>
          <w:sz w:val="24"/>
          <w:szCs w:val="24"/>
        </w:rPr>
        <w:t xml:space="preserve"> </w:t>
      </w:r>
      <w:r>
        <w:rPr>
          <w:rFonts w:cs="Times New Roman" w:ascii="Times New Roman" w:hAnsi="Times New Roman"/>
          <w:sz w:val="24"/>
          <w:szCs w:val="24"/>
        </w:rPr>
        <w:t>These</w:t>
      </w:r>
      <w:r>
        <w:rPr>
          <w:rFonts w:cs="Times New Roman" w:ascii="Times New Roman" w:hAnsi="Times New Roman"/>
          <w:spacing w:val="-4"/>
          <w:sz w:val="24"/>
          <w:szCs w:val="24"/>
        </w:rPr>
        <w:t xml:space="preserve"> </w:t>
      </w:r>
      <w:r>
        <w:rPr>
          <w:rFonts w:cs="Times New Roman" w:ascii="Times New Roman" w:hAnsi="Times New Roman"/>
          <w:sz w:val="24"/>
          <w:szCs w:val="24"/>
        </w:rPr>
        <w:t>traps consist</w:t>
      </w:r>
      <w:r>
        <w:rPr>
          <w:rFonts w:cs="Times New Roman" w:ascii="Times New Roman" w:hAnsi="Times New Roman"/>
          <w:spacing w:val="-3"/>
          <w:sz w:val="24"/>
          <w:szCs w:val="24"/>
        </w:rPr>
        <w:t xml:space="preserve"> </w:t>
      </w:r>
      <w:r>
        <w:rPr>
          <w:rFonts w:cs="Times New Roman" w:ascii="Times New Roman" w:hAnsi="Times New Roman"/>
          <w:sz w:val="24"/>
          <w:szCs w:val="24"/>
        </w:rPr>
        <w:t>of</w:t>
      </w:r>
      <w:r>
        <w:rPr>
          <w:rFonts w:cs="Times New Roman" w:ascii="Times New Roman" w:hAnsi="Times New Roman"/>
          <w:spacing w:val="-3"/>
          <w:sz w:val="24"/>
          <w:szCs w:val="24"/>
        </w:rPr>
        <w:t xml:space="preserve"> </w:t>
      </w:r>
      <w:r>
        <w:rPr>
          <w:rFonts w:cs="Times New Roman" w:ascii="Times New Roman" w:hAnsi="Times New Roman"/>
          <w:sz w:val="24"/>
          <w:szCs w:val="24"/>
        </w:rPr>
        <w:t>a</w:t>
      </w:r>
      <w:r>
        <w:rPr>
          <w:rFonts w:cs="Times New Roman" w:ascii="Times New Roman" w:hAnsi="Times New Roman"/>
          <w:spacing w:val="-2"/>
          <w:sz w:val="24"/>
          <w:szCs w:val="24"/>
        </w:rPr>
        <w:t xml:space="preserve"> </w:t>
      </w:r>
      <w:r>
        <w:rPr>
          <w:rFonts w:cs="Times New Roman" w:ascii="Times New Roman" w:hAnsi="Times New Roman"/>
          <w:sz w:val="24"/>
          <w:szCs w:val="24"/>
        </w:rPr>
        <w:t>doubled</w:t>
      </w:r>
      <w:r>
        <w:rPr>
          <w:rFonts w:cs="Times New Roman" w:ascii="Times New Roman" w:hAnsi="Times New Roman"/>
          <w:spacing w:val="-3"/>
          <w:sz w:val="24"/>
          <w:szCs w:val="24"/>
        </w:rPr>
        <w:t xml:space="preserve"> </w:t>
      </w:r>
      <w:r>
        <w:rPr>
          <w:rFonts w:cs="Times New Roman" w:ascii="Times New Roman" w:hAnsi="Times New Roman"/>
          <w:sz w:val="24"/>
          <w:szCs w:val="24"/>
        </w:rPr>
        <w:t>layer</w:t>
      </w:r>
      <w:r>
        <w:rPr>
          <w:rFonts w:cs="Times New Roman" w:ascii="Times New Roman" w:hAnsi="Times New Roman"/>
          <w:spacing w:val="-2"/>
          <w:sz w:val="24"/>
          <w:szCs w:val="24"/>
        </w:rPr>
        <w:t xml:space="preserve"> </w:t>
      </w:r>
      <w:r>
        <w:rPr>
          <w:rFonts w:cs="Times New Roman" w:ascii="Times New Roman" w:hAnsi="Times New Roman"/>
          <w:sz w:val="24"/>
          <w:szCs w:val="24"/>
        </w:rPr>
        <w:t>of</w:t>
      </w:r>
      <w:r>
        <w:rPr>
          <w:rFonts w:cs="Times New Roman" w:ascii="Times New Roman" w:hAnsi="Times New Roman"/>
          <w:spacing w:val="-3"/>
          <w:sz w:val="24"/>
          <w:szCs w:val="24"/>
        </w:rPr>
        <w:t xml:space="preserve"> </w:t>
      </w:r>
      <w:r>
        <w:rPr>
          <w:rFonts w:cs="Times New Roman" w:ascii="Times New Roman" w:hAnsi="Times New Roman"/>
          <w:sz w:val="24"/>
          <w:szCs w:val="24"/>
        </w:rPr>
        <w:t>tekken</w:t>
      </w:r>
      <w:r>
        <w:rPr>
          <w:rFonts w:cs="Times New Roman" w:ascii="Times New Roman" w:hAnsi="Times New Roman"/>
          <w:spacing w:val="-2"/>
          <w:sz w:val="24"/>
          <w:szCs w:val="24"/>
        </w:rPr>
        <w:t xml:space="preserve"> </w:t>
      </w:r>
      <w:r>
        <w:rPr>
          <w:rFonts w:cs="Times New Roman" w:ascii="Times New Roman" w:hAnsi="Times New Roman"/>
          <w:sz w:val="24"/>
          <w:szCs w:val="24"/>
        </w:rPr>
        <w:t>fish</w:t>
      </w:r>
      <w:r>
        <w:rPr>
          <w:rFonts w:cs="Times New Roman" w:ascii="Times New Roman" w:hAnsi="Times New Roman"/>
          <w:spacing w:val="-3"/>
          <w:sz w:val="24"/>
          <w:szCs w:val="24"/>
        </w:rPr>
        <w:t xml:space="preserve"> </w:t>
      </w:r>
      <w:r>
        <w:rPr>
          <w:rFonts w:cs="Times New Roman" w:ascii="Times New Roman" w:hAnsi="Times New Roman"/>
          <w:sz w:val="24"/>
          <w:szCs w:val="24"/>
        </w:rPr>
        <w:t>netting</w:t>
      </w:r>
      <w:r>
        <w:rPr>
          <w:rFonts w:cs="Times New Roman" w:ascii="Times New Roman" w:hAnsi="Times New Roman"/>
          <w:spacing w:val="-2"/>
          <w:sz w:val="24"/>
          <w:szCs w:val="24"/>
        </w:rPr>
        <w:t xml:space="preserve"> </w:t>
      </w:r>
      <w:r>
        <w:rPr>
          <w:rFonts w:cs="Times New Roman" w:ascii="Times New Roman" w:hAnsi="Times New Roman"/>
          <w:sz w:val="24"/>
          <w:szCs w:val="24"/>
        </w:rPr>
        <w:t>with</w:t>
      </w:r>
      <w:r>
        <w:rPr>
          <w:rFonts w:cs="Times New Roman" w:ascii="Times New Roman" w:hAnsi="Times New Roman"/>
          <w:spacing w:val="-3"/>
          <w:sz w:val="24"/>
          <w:szCs w:val="24"/>
        </w:rPr>
        <w:t xml:space="preserve"> </w:t>
      </w:r>
      <w:r>
        <w:rPr>
          <w:rFonts w:cs="Times New Roman" w:ascii="Times New Roman" w:hAnsi="Times New Roman"/>
          <w:sz w:val="24"/>
          <w:szCs w:val="24"/>
        </w:rPr>
        <w:t>a</w:t>
      </w:r>
      <w:r>
        <w:rPr>
          <w:rFonts w:cs="Times New Roman" w:ascii="Times New Roman" w:hAnsi="Times New Roman"/>
          <w:spacing w:val="-2"/>
          <w:sz w:val="24"/>
          <w:szCs w:val="24"/>
        </w:rPr>
        <w:t xml:space="preserve"> </w:t>
      </w:r>
      <w:r>
        <w:rPr>
          <w:rFonts w:cs="Times New Roman" w:ascii="Times New Roman" w:hAnsi="Times New Roman"/>
          <w:sz w:val="24"/>
          <w:szCs w:val="24"/>
        </w:rPr>
        <w:t>1</w:t>
      </w:r>
      <w:r>
        <w:rPr>
          <w:rFonts w:cs="Times New Roman" w:ascii="Times New Roman" w:hAnsi="Times New Roman"/>
          <w:spacing w:val="-3"/>
          <w:sz w:val="24"/>
          <w:szCs w:val="24"/>
        </w:rPr>
        <w:t xml:space="preserve"> </w:t>
      </w:r>
      <w:r>
        <w:rPr>
          <w:rFonts w:cs="Times New Roman" w:ascii="Times New Roman" w:hAnsi="Times New Roman"/>
          <w:sz w:val="24"/>
          <w:szCs w:val="24"/>
        </w:rPr>
        <w:t>cm</w:t>
      </w:r>
      <w:r>
        <w:rPr>
          <w:rFonts w:cs="Times New Roman" w:ascii="Times New Roman" w:hAnsi="Times New Roman"/>
          <w:spacing w:val="-2"/>
          <w:sz w:val="24"/>
          <w:szCs w:val="24"/>
        </w:rPr>
        <w:t xml:space="preserve"> </w:t>
      </w:r>
      <w:r>
        <w:rPr>
          <w:rFonts w:cs="Times New Roman" w:ascii="Times New Roman" w:hAnsi="Times New Roman"/>
          <w:sz w:val="24"/>
          <w:szCs w:val="24"/>
        </w:rPr>
        <w:t>mesh</w:t>
      </w:r>
      <w:r>
        <w:rPr>
          <w:rFonts w:cs="Times New Roman" w:ascii="Times New Roman" w:hAnsi="Times New Roman"/>
          <w:spacing w:val="-3"/>
          <w:sz w:val="24"/>
          <w:szCs w:val="24"/>
        </w:rPr>
        <w:t xml:space="preserve"> </w:t>
      </w:r>
      <w:r>
        <w:rPr>
          <w:rFonts w:cs="Times New Roman" w:ascii="Times New Roman" w:hAnsi="Times New Roman"/>
          <w:sz w:val="24"/>
          <w:szCs w:val="24"/>
        </w:rPr>
        <w:t>size</w:t>
      </w:r>
      <w:r>
        <w:rPr>
          <w:rFonts w:cs="Times New Roman" w:ascii="Times New Roman" w:hAnsi="Times New Roman"/>
          <w:spacing w:val="-2"/>
          <w:sz w:val="24"/>
          <w:szCs w:val="24"/>
        </w:rPr>
        <w:t xml:space="preserve"> </w:t>
      </w:r>
      <w:r>
        <w:rPr>
          <w:rFonts w:cs="Times New Roman" w:ascii="Times New Roman" w:hAnsi="Times New Roman"/>
          <w:sz w:val="24"/>
          <w:szCs w:val="24"/>
        </w:rPr>
        <w:t>which</w:t>
      </w:r>
      <w:r>
        <w:rPr>
          <w:rFonts w:cs="Times New Roman" w:ascii="Times New Roman" w:hAnsi="Times New Roman"/>
          <w:spacing w:val="-3"/>
          <w:sz w:val="24"/>
          <w:szCs w:val="24"/>
        </w:rPr>
        <w:t xml:space="preserve"> </w:t>
      </w:r>
      <w:r>
        <w:rPr>
          <w:rFonts w:cs="Times New Roman" w:ascii="Times New Roman" w:hAnsi="Times New Roman"/>
          <w:sz w:val="24"/>
          <w:szCs w:val="24"/>
        </w:rPr>
        <w:t>is</w:t>
      </w:r>
      <w:r>
        <w:rPr>
          <w:rFonts w:cs="Times New Roman" w:ascii="Times New Roman" w:hAnsi="Times New Roman"/>
          <w:spacing w:val="-3"/>
          <w:sz w:val="24"/>
          <w:szCs w:val="24"/>
        </w:rPr>
        <w:t xml:space="preserve"> </w:t>
      </w:r>
      <w:r>
        <w:rPr>
          <w:rFonts w:cs="Times New Roman" w:ascii="Times New Roman" w:hAnsi="Times New Roman"/>
          <w:sz w:val="24"/>
          <w:szCs w:val="24"/>
        </w:rPr>
        <w:t>attached</w:t>
      </w:r>
      <w:r>
        <w:rPr>
          <w:rFonts w:cs="Times New Roman" w:ascii="Times New Roman" w:hAnsi="Times New Roman"/>
          <w:spacing w:val="-2"/>
          <w:sz w:val="24"/>
          <w:szCs w:val="24"/>
        </w:rPr>
        <w:t xml:space="preserve"> </w:t>
      </w:r>
      <w:r>
        <w:rPr>
          <w:rFonts w:cs="Times New Roman" w:ascii="Times New Roman" w:hAnsi="Times New Roman"/>
          <w:sz w:val="24"/>
          <w:szCs w:val="24"/>
        </w:rPr>
        <w:t>to</w:t>
      </w:r>
      <w:r>
        <w:rPr>
          <w:rFonts w:cs="Times New Roman" w:ascii="Times New Roman" w:hAnsi="Times New Roman"/>
          <w:spacing w:val="-3"/>
          <w:sz w:val="24"/>
          <w:szCs w:val="24"/>
        </w:rPr>
        <w:t xml:space="preserve"> </w:t>
      </w:r>
      <w:r>
        <w:rPr>
          <w:rFonts w:cs="Times New Roman" w:ascii="Times New Roman" w:hAnsi="Times New Roman"/>
          <w:sz w:val="24"/>
          <w:szCs w:val="24"/>
        </w:rPr>
        <w:t>a</w:t>
      </w:r>
      <w:r>
        <w:rPr>
          <w:rFonts w:cs="Times New Roman" w:ascii="Times New Roman" w:hAnsi="Times New Roman"/>
          <w:w w:val="99"/>
          <w:sz w:val="24"/>
          <w:szCs w:val="24"/>
        </w:rPr>
        <w:t xml:space="preserve"> </w:t>
      </w:r>
      <w:r>
        <w:rPr>
          <w:rFonts w:cs="Times New Roman" w:ascii="Times New Roman" w:hAnsi="Times New Roman"/>
          <w:sz w:val="24"/>
          <w:szCs w:val="24"/>
        </w:rPr>
        <w:t>cyclone</w:t>
      </w:r>
      <w:r>
        <w:rPr>
          <w:rFonts w:cs="Times New Roman" w:ascii="Times New Roman" w:hAnsi="Times New Roman"/>
          <w:spacing w:val="-4"/>
          <w:sz w:val="24"/>
          <w:szCs w:val="24"/>
        </w:rPr>
        <w:t xml:space="preserve"> </w:t>
      </w:r>
      <w:r>
        <w:rPr>
          <w:rFonts w:cs="Times New Roman" w:ascii="Times New Roman" w:hAnsi="Times New Roman"/>
          <w:sz w:val="24"/>
          <w:szCs w:val="24"/>
        </w:rPr>
        <w:t>fence</w:t>
      </w:r>
      <w:r>
        <w:rPr>
          <w:rFonts w:cs="Times New Roman" w:ascii="Times New Roman" w:hAnsi="Times New Roman"/>
          <w:spacing w:val="-3"/>
          <w:sz w:val="24"/>
          <w:szCs w:val="24"/>
        </w:rPr>
        <w:t xml:space="preserve"> </w:t>
      </w:r>
      <w:r>
        <w:rPr>
          <w:rFonts w:cs="Times New Roman" w:ascii="Times New Roman" w:hAnsi="Times New Roman"/>
          <w:sz w:val="24"/>
          <w:szCs w:val="24"/>
        </w:rPr>
        <w:t>with</w:t>
      </w:r>
      <w:r>
        <w:rPr>
          <w:rFonts w:cs="Times New Roman" w:ascii="Times New Roman" w:hAnsi="Times New Roman"/>
          <w:spacing w:val="-4"/>
          <w:sz w:val="24"/>
          <w:szCs w:val="24"/>
        </w:rPr>
        <w:t xml:space="preserve"> </w:t>
      </w:r>
      <w:r>
        <w:rPr>
          <w:rFonts w:cs="Times New Roman" w:ascii="Times New Roman" w:hAnsi="Times New Roman"/>
          <w:sz w:val="24"/>
          <w:szCs w:val="24"/>
        </w:rPr>
        <w:t>plastic</w:t>
      </w:r>
      <w:r>
        <w:rPr>
          <w:rFonts w:cs="Times New Roman" w:ascii="Times New Roman" w:hAnsi="Times New Roman"/>
          <w:spacing w:val="-3"/>
          <w:sz w:val="24"/>
          <w:szCs w:val="24"/>
        </w:rPr>
        <w:t xml:space="preserve"> </w:t>
      </w:r>
      <w:r>
        <w:rPr>
          <w:rFonts w:cs="Times New Roman" w:ascii="Times New Roman" w:hAnsi="Times New Roman"/>
          <w:sz w:val="24"/>
          <w:szCs w:val="24"/>
        </w:rPr>
        <w:t>ties.</w:t>
      </w:r>
      <w:r>
        <w:rPr>
          <w:rFonts w:cs="Times New Roman" w:ascii="Times New Roman" w:hAnsi="Times New Roman"/>
          <w:spacing w:val="53"/>
          <w:sz w:val="24"/>
          <w:szCs w:val="24"/>
        </w:rPr>
        <w:t xml:space="preserve"> </w:t>
      </w:r>
      <w:r>
        <w:rPr>
          <w:rFonts w:cs="Times New Roman" w:ascii="Times New Roman" w:hAnsi="Times New Roman"/>
          <w:sz w:val="24"/>
          <w:szCs w:val="24"/>
        </w:rPr>
        <w:t>A</w:t>
      </w:r>
      <w:r>
        <w:rPr>
          <w:rFonts w:cs="Times New Roman" w:ascii="Times New Roman" w:hAnsi="Times New Roman"/>
          <w:spacing w:val="-4"/>
          <w:sz w:val="24"/>
          <w:szCs w:val="24"/>
        </w:rPr>
        <w:t xml:space="preserve"> </w:t>
      </w:r>
      <w:r>
        <w:rPr>
          <w:rFonts w:cs="Times New Roman" w:ascii="Times New Roman" w:hAnsi="Times New Roman"/>
          <w:sz w:val="24"/>
          <w:szCs w:val="24"/>
        </w:rPr>
        <w:t>CRB</w:t>
      </w:r>
      <w:r>
        <w:rPr>
          <w:rFonts w:cs="Times New Roman" w:ascii="Times New Roman" w:hAnsi="Times New Roman"/>
          <w:spacing w:val="-3"/>
          <w:sz w:val="24"/>
          <w:szCs w:val="24"/>
        </w:rPr>
        <w:t xml:space="preserve"> </w:t>
      </w:r>
      <w:r>
        <w:rPr>
          <w:rFonts w:cs="Times New Roman" w:ascii="Times New Roman" w:hAnsi="Times New Roman"/>
          <w:sz w:val="24"/>
          <w:szCs w:val="24"/>
        </w:rPr>
        <w:t xml:space="preserve">pheromone bait and a solar-powered UV LED is attached to the center of the net. The tekken netting acts as similarly to a gill net that entangles the thorax of rhino beetles attracted to the light or pheromone. CRB traps (various types) were established/re-established on Saipan, Tinian </w:t>
      </w:r>
      <w:r>
        <w:rPr>
          <w:rFonts w:cs="Times New Roman" w:ascii="Times New Roman" w:hAnsi="Times New Roman"/>
          <w:sz w:val="24"/>
          <w:szCs w:val="24"/>
          <w:shd w:fill="FFFF00" w:val="clear"/>
        </w:rPr>
        <w:t xml:space="preserve">(Figure ?) </w:t>
      </w:r>
      <w:r>
        <w:rPr>
          <w:rFonts w:cs="Times New Roman" w:ascii="Times New Roman" w:hAnsi="Times New Roman"/>
          <w:sz w:val="24"/>
          <w:szCs w:val="24"/>
        </w:rPr>
        <w:t xml:space="preserve">and on Rota </w:t>
      </w:r>
      <w:r>
        <w:rPr>
          <w:rFonts w:cs="Times New Roman" w:ascii="Times New Roman" w:hAnsi="Times New Roman"/>
          <w:sz w:val="24"/>
          <w:szCs w:val="24"/>
          <w:shd w:fill="FFFF00" w:val="clear"/>
        </w:rPr>
        <w:t xml:space="preserve">(Figure ?) </w:t>
      </w:r>
      <w:r>
        <w:rPr>
          <w:rFonts w:cs="Times New Roman" w:ascii="Times New Roman" w:hAnsi="Times New Roman"/>
          <w:sz w:val="24"/>
          <w:szCs w:val="24"/>
        </w:rPr>
        <w:t>following the typhoon. No CRB detections occurred in 2015.</w:t>
      </w:r>
    </w:p>
    <w:p>
      <w:pPr>
        <w:pStyle w:val="TextBody"/>
        <w:widowControl w:val="false"/>
        <w:tabs>
          <w:tab w:val="left" w:pos="832" w:leader="none"/>
        </w:tabs>
        <w:spacing w:lineRule="auto" w:line="240" w:before="0" w:after="0"/>
        <w:ind w:left="0" w:right="135" w:hanging="0"/>
        <w:rPr>
          <w:rFonts w:cs="Times New Roman" w:ascii="Times New Roman" w:hAnsi="Times New Roman"/>
          <w:sz w:val="24"/>
          <w:szCs w:val="24"/>
        </w:rPr>
      </w:pPr>
      <w:r>
        <w:rPr>
          <w:rFonts w:cs="Times New Roman" w:ascii="Times New Roman" w:hAnsi="Times New Roman"/>
          <w:sz w:val="24"/>
          <w:szCs w:val="24"/>
        </w:rPr>
      </w:r>
    </w:p>
    <w:p>
      <w:pPr>
        <w:pStyle w:val="TextBody"/>
        <w:widowControl w:val="false"/>
        <w:tabs>
          <w:tab w:val="left" w:pos="832" w:leader="none"/>
        </w:tabs>
        <w:spacing w:lineRule="auto" w:line="240" w:before="0" w:after="0"/>
        <w:ind w:left="0" w:right="135" w:hanging="0"/>
        <w:rPr/>
      </w:pPr>
      <w:r>
        <w:rPr/>
        <w:drawing>
          <wp:inline distT="0" distB="0" distL="0" distR="0">
            <wp:extent cx="6388100" cy="456438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6388100" cy="4564380"/>
                    </a:xfrm>
                    <a:prstGeom prst="rect">
                      <a:avLst/>
                    </a:prstGeom>
                    <a:noFill/>
                    <a:ln w="9525">
                      <a:noFill/>
                      <a:miter lim="800000"/>
                      <a:headEnd/>
                      <a:tailEnd/>
                    </a:ln>
                  </pic:spPr>
                </pic:pic>
              </a:graphicData>
            </a:graphic>
          </wp:inline>
        </w:drawing>
      </w:r>
    </w:p>
    <w:p>
      <w:pPr>
        <w:pStyle w:val="Normal"/>
        <w:spacing w:before="76" w:after="200"/>
        <w:ind w:left="114" w:right="0" w:hanging="0"/>
        <w:rPr>
          <w:rFonts w:cs="Times New Roman" w:ascii="Times New Roman" w:hAnsi="Times New Roman"/>
          <w:sz w:val="24"/>
          <w:szCs w:val="24"/>
        </w:rPr>
      </w:pPr>
      <w:r>
        <w:rPr>
          <w:rFonts w:ascii="Times New Roman" w:hAnsi="Times New Roman"/>
          <w:sz w:val="24"/>
          <w:shd w:fill="FFFF00" w:val="clear"/>
        </w:rPr>
        <w:t>Figure ?.</w:t>
      </w:r>
      <w:r>
        <w:rPr>
          <w:rFonts w:ascii="Times New Roman" w:hAnsi="Times New Roman"/>
          <w:spacing w:val="56"/>
          <w:sz w:val="24"/>
        </w:rPr>
        <w:t xml:space="preserve"> </w:t>
      </w:r>
      <w:r>
        <w:rPr>
          <w:rFonts w:ascii="Times New Roman" w:hAnsi="Times New Roman"/>
          <w:sz w:val="24"/>
        </w:rPr>
        <w:t>Location (yellow pins)</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CRB</w:t>
      </w:r>
      <w:r>
        <w:rPr>
          <w:rFonts w:ascii="Times New Roman" w:hAnsi="Times New Roman"/>
          <w:spacing w:val="-2"/>
          <w:sz w:val="24"/>
        </w:rPr>
        <w:t xml:space="preserve"> </w:t>
      </w:r>
      <w:r>
        <w:rPr>
          <w:rFonts w:ascii="Times New Roman" w:hAnsi="Times New Roman"/>
          <w:sz w:val="24"/>
        </w:rPr>
        <w:t>DeFence</w:t>
      </w:r>
      <w:r>
        <w:rPr>
          <w:rFonts w:ascii="Times New Roman" w:hAnsi="Times New Roman"/>
          <w:spacing w:val="-2"/>
          <w:sz w:val="24"/>
        </w:rPr>
        <w:t xml:space="preserve"> </w:t>
      </w:r>
      <w:r>
        <w:rPr>
          <w:rFonts w:ascii="Times New Roman" w:hAnsi="Times New Roman"/>
          <w:sz w:val="24"/>
        </w:rPr>
        <w:t>traps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Saipan</w:t>
      </w:r>
      <w:r>
        <w:rPr>
          <w:rFonts w:ascii="Times New Roman" w:hAnsi="Times New Roman"/>
          <w:spacing w:val="-2"/>
          <w:sz w:val="24"/>
        </w:rPr>
        <w:t xml:space="preserve"> </w:t>
      </w:r>
      <w:r>
        <w:rPr>
          <w:rFonts w:ascii="Times New Roman" w:hAnsi="Times New Roman"/>
          <w:sz w:val="24"/>
        </w:rPr>
        <w:t>(above)</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Tinian</w:t>
      </w:r>
      <w:r>
        <w:rPr>
          <w:rFonts w:ascii="Times New Roman" w:hAnsi="Times New Roman"/>
          <w:spacing w:val="-2"/>
          <w:sz w:val="24"/>
        </w:rPr>
        <w:t xml:space="preserve"> </w:t>
      </w:r>
      <w:r>
        <w:rPr>
          <w:rFonts w:ascii="Times New Roman" w:hAnsi="Times New Roman"/>
          <w:sz w:val="24"/>
        </w:rPr>
        <w:t xml:space="preserve">(lower). </w:t>
      </w:r>
      <w:r>
        <w:rPr>
          <w:rFonts w:cs="Times New Roman" w:ascii="Times New Roman" w:hAnsi="Times New Roman"/>
          <w:sz w:val="24"/>
          <w:szCs w:val="24"/>
        </w:rPr>
        <w:t>(Source: Dr. Ross Miller, University of Guam)</w:t>
      </w:r>
    </w:p>
    <w:p>
      <w:pPr>
        <w:pStyle w:val="TextBody"/>
        <w:widowControl w:val="false"/>
        <w:tabs>
          <w:tab w:val="left" w:pos="473" w:leader="none"/>
        </w:tabs>
        <w:overflowPunct w:val="true"/>
        <w:spacing w:lineRule="auto" w:line="240" w:before="0" w:after="0"/>
        <w:rPr/>
      </w:pPr>
      <w:r>
        <w:rPr/>
        <w:drawing>
          <wp:inline distT="0" distB="0" distL="0" distR="0">
            <wp:extent cx="6372225" cy="455295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372225" cy="4552950"/>
                    </a:xfrm>
                    <a:prstGeom prst="rect">
                      <a:avLst/>
                    </a:prstGeom>
                    <a:noFill/>
                    <a:ln w="9525">
                      <a:noFill/>
                      <a:miter lim="800000"/>
                      <a:headEnd/>
                      <a:tailEnd/>
                    </a:ln>
                  </pic:spPr>
                </pic:pic>
              </a:graphicData>
            </a:graphic>
          </wp:inline>
        </w:drawing>
      </w:r>
    </w:p>
    <w:p>
      <w:pPr>
        <w:pStyle w:val="TextBody"/>
        <w:widowControl w:val="false"/>
        <w:tabs>
          <w:tab w:val="left" w:pos="473" w:leader="none"/>
        </w:tabs>
        <w:overflowPunct w:val="true"/>
        <w:spacing w:lineRule="auto" w:line="240" w:before="0" w:after="0"/>
        <w:rPr>
          <w:rFonts w:eastAsia="Times New Roman" w:cs="Times New Roman" w:ascii="Times New Roman" w:hAnsi="Times New Roman"/>
          <w:sz w:val="24"/>
          <w:szCs w:val="24"/>
          <w:lang w:val="en-GB"/>
        </w:rPr>
      </w:pPr>
      <w:r>
        <w:rPr>
          <w:rFonts w:eastAsia="Times New Roman" w:cs="Times New Roman" w:ascii="Times New Roman" w:hAnsi="Times New Roman"/>
          <w:sz w:val="24"/>
          <w:szCs w:val="24"/>
          <w:lang w:val="en-GB"/>
        </w:rPr>
      </w:r>
    </w:p>
    <w:p>
      <w:pPr>
        <w:pStyle w:val="Normal"/>
        <w:spacing w:before="69" w:after="200"/>
        <w:rPr>
          <w:rFonts w:cs="Times New Roman" w:ascii="Times New Roman" w:hAnsi="Times New Roman"/>
          <w:sz w:val="24"/>
          <w:szCs w:val="24"/>
        </w:rPr>
      </w:pPr>
      <w:r>
        <w:rPr>
          <w:rFonts w:ascii="Times New Roman" w:hAnsi="Times New Roman"/>
          <w:sz w:val="24"/>
          <w:shd w:fill="FFFF00" w:val="clear"/>
        </w:rPr>
        <w:t>Figure</w:t>
      </w:r>
      <w:r>
        <w:rPr>
          <w:rFonts w:ascii="Times New Roman" w:hAnsi="Times New Roman"/>
          <w:spacing w:val="-3"/>
          <w:sz w:val="24"/>
          <w:shd w:fill="FFFF00" w:val="clear"/>
        </w:rPr>
        <w:t xml:space="preserve"> </w:t>
      </w:r>
      <w:r>
        <w:rPr>
          <w:rFonts w:ascii="Times New Roman" w:hAnsi="Times New Roman"/>
          <w:sz w:val="24"/>
        </w:rPr>
        <w:t>?.</w:t>
      </w:r>
      <w:r>
        <w:rPr>
          <w:rFonts w:ascii="Times New Roman" w:hAnsi="Times New Roman"/>
          <w:spacing w:val="56"/>
          <w:sz w:val="24"/>
        </w:rPr>
        <w:t xml:space="preserve"> </w:t>
      </w:r>
      <w:r>
        <w:rPr>
          <w:rFonts w:ascii="Times New Roman" w:hAnsi="Times New Roman"/>
          <w:sz w:val="24"/>
        </w:rPr>
        <w:t>Location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CRB</w:t>
      </w:r>
      <w:r>
        <w:rPr>
          <w:rFonts w:ascii="Times New Roman" w:hAnsi="Times New Roman"/>
          <w:spacing w:val="-2"/>
          <w:sz w:val="24"/>
        </w:rPr>
        <w:t xml:space="preserve"> </w:t>
      </w:r>
      <w:r>
        <w:rPr>
          <w:rFonts w:ascii="Times New Roman" w:hAnsi="Times New Roman"/>
          <w:sz w:val="24"/>
        </w:rPr>
        <w:t>traps</w:t>
      </w:r>
      <w:r>
        <w:rPr>
          <w:rFonts w:ascii="Times New Roman" w:hAnsi="Times New Roman"/>
          <w:spacing w:val="-2"/>
          <w:sz w:val="24"/>
        </w:rPr>
        <w:t xml:space="preserve"> </w:t>
      </w:r>
      <w:r>
        <w:rPr>
          <w:rFonts w:ascii="Times New Roman" w:hAnsi="Times New Roman"/>
          <w:sz w:val="24"/>
        </w:rPr>
        <w:t>on</w:t>
      </w:r>
      <w:r>
        <w:rPr>
          <w:rFonts w:ascii="Times New Roman" w:hAnsi="Times New Roman"/>
          <w:spacing w:val="-2"/>
          <w:sz w:val="24"/>
        </w:rPr>
        <w:t xml:space="preserve"> </w:t>
      </w:r>
      <w:r>
        <w:rPr>
          <w:rFonts w:ascii="Times New Roman" w:hAnsi="Times New Roman"/>
          <w:sz w:val="24"/>
        </w:rPr>
        <w:t>Rota</w:t>
      </w:r>
      <w:r>
        <w:rPr>
          <w:rFonts w:ascii="Times New Roman" w:hAnsi="Times New Roman"/>
          <w:spacing w:val="-2"/>
          <w:sz w:val="24"/>
        </w:rPr>
        <w:t xml:space="preserve"> </w:t>
      </w:r>
      <w:r>
        <w:rPr>
          <w:rFonts w:ascii="Times New Roman" w:hAnsi="Times New Roman"/>
          <w:sz w:val="24"/>
        </w:rPr>
        <w:t>at</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airport</w:t>
      </w:r>
      <w:r>
        <w:rPr>
          <w:rFonts w:ascii="Times New Roman" w:hAnsi="Times New Roman"/>
          <w:spacing w:val="-2"/>
          <w:sz w:val="24"/>
        </w:rPr>
        <w:t xml:space="preserve"> </w:t>
      </w:r>
      <w:r>
        <w:rPr>
          <w:rFonts w:ascii="Times New Roman" w:hAnsi="Times New Roman"/>
          <w:sz w:val="24"/>
        </w:rPr>
        <w:t>(center)</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at</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West</w:t>
      </w:r>
      <w:r>
        <w:rPr>
          <w:rFonts w:ascii="Times New Roman" w:hAnsi="Times New Roman"/>
          <w:spacing w:val="-2"/>
          <w:sz w:val="24"/>
        </w:rPr>
        <w:t xml:space="preserve"> </w:t>
      </w:r>
      <w:r>
        <w:rPr>
          <w:rFonts w:ascii="Times New Roman" w:hAnsi="Times New Roman"/>
          <w:sz w:val="24"/>
        </w:rPr>
        <w:t>Dock</w:t>
      </w:r>
      <w:r>
        <w:rPr>
          <w:rFonts w:ascii="Times New Roman" w:hAnsi="Times New Roman"/>
          <w:spacing w:val="-2"/>
          <w:sz w:val="24"/>
        </w:rPr>
        <w:t xml:space="preserve"> </w:t>
      </w:r>
      <w:r>
        <w:rPr>
          <w:rFonts w:ascii="Times New Roman" w:hAnsi="Times New Roman"/>
          <w:sz w:val="24"/>
        </w:rPr>
        <w:t xml:space="preserve">(Left). </w:t>
      </w:r>
      <w:r>
        <w:rPr>
          <w:rFonts w:cs="Times New Roman" w:ascii="Times New Roman" w:hAnsi="Times New Roman"/>
          <w:sz w:val="24"/>
          <w:szCs w:val="24"/>
        </w:rPr>
        <w:t>(Source: Dr. Ross Miller, University of Guam)</w:t>
      </w:r>
    </w:p>
    <w:p>
      <w:pPr>
        <w:pStyle w:val="TextBody"/>
        <w:widowControl w:val="false"/>
        <w:tabs>
          <w:tab w:val="left" w:pos="473" w:leader="none"/>
        </w:tabs>
        <w:overflowPunct w:val="true"/>
        <w:spacing w:lineRule="auto" w:line="240" w:before="0" w:after="0"/>
        <w:rPr>
          <w:rFonts w:eastAsia="Times New Roman" w:cs="Times New Roman" w:ascii="Times New Roman" w:hAnsi="Times New Roman"/>
          <w:sz w:val="24"/>
          <w:szCs w:val="24"/>
          <w:lang w:val="en-GB"/>
        </w:rPr>
      </w:pPr>
      <w:r>
        <w:rPr>
          <w:rFonts w:eastAsia="Times New Roman" w:cs="Times New Roman" w:ascii="Times New Roman" w:hAnsi="Times New Roman"/>
          <w:sz w:val="24"/>
          <w:szCs w:val="24"/>
          <w:lang w:val="en-GB"/>
        </w:rPr>
      </w:r>
    </w:p>
    <w:p>
      <w:pPr>
        <w:pStyle w:val="TextBody"/>
        <w:widowControl w:val="false"/>
        <w:tabs>
          <w:tab w:val="left" w:pos="473" w:leader="none"/>
        </w:tabs>
        <w:overflowPunct w:val="true"/>
        <w:spacing w:lineRule="auto" w:line="240" w:before="0" w:after="0"/>
        <w:rPr>
          <w:rFonts w:cs="Times New Roman" w:ascii="Times New Roman" w:hAnsi="Times New Roman"/>
          <w:sz w:val="24"/>
          <w:szCs w:val="24"/>
        </w:rPr>
      </w:pPr>
      <w:r>
        <w:rPr>
          <w:rFonts w:eastAsia="Times New Roman" w:cs="Times New Roman" w:ascii="Times New Roman" w:hAnsi="Times New Roman"/>
          <w:sz w:val="24"/>
          <w:szCs w:val="24"/>
          <w:lang w:val="en-GB"/>
        </w:rPr>
        <w:t xml:space="preserve">The </w:t>
      </w:r>
      <w:r>
        <w:rPr>
          <w:rFonts w:eastAsia="Times New Roman" w:cs="Times New Roman" w:ascii="Times New Roman" w:hAnsi="Times New Roman"/>
          <w:b/>
          <w:sz w:val="24"/>
          <w:szCs w:val="24"/>
          <w:lang w:val="en-GB"/>
        </w:rPr>
        <w:t>little fire ant</w:t>
      </w:r>
      <w:r>
        <w:rPr>
          <w:rFonts w:eastAsia="Times New Roman" w:cs="Times New Roman" w:ascii="Times New Roman" w:hAnsi="Times New Roman"/>
          <w:sz w:val="24"/>
          <w:szCs w:val="24"/>
          <w:lang w:val="en-GB"/>
        </w:rPr>
        <w:t xml:space="preserve"> (LFA), </w:t>
      </w:r>
      <w:r>
        <w:rPr>
          <w:rFonts w:eastAsia="Times New Roman" w:cs="Times New Roman" w:ascii="Times New Roman" w:hAnsi="Times New Roman"/>
          <w:i/>
          <w:sz w:val="24"/>
          <w:szCs w:val="24"/>
          <w:lang w:val="en-GB"/>
        </w:rPr>
        <w:t>Wasmannia auropunctata</w:t>
      </w:r>
      <w:r>
        <w:rPr>
          <w:rFonts w:eastAsia="Times New Roman" w:cs="Times New Roman" w:ascii="Times New Roman" w:hAnsi="Times New Roman"/>
          <w:sz w:val="24"/>
          <w:szCs w:val="24"/>
          <w:lang w:val="en-GB"/>
        </w:rPr>
        <w:t xml:space="preserve"> was detected on Guam in late 2011 </w:t>
      </w:r>
      <w:r>
        <w:rPr>
          <w:rFonts w:cs="Times New Roman" w:ascii="Times New Roman" w:hAnsi="Times New Roman"/>
          <w:sz w:val="24"/>
          <w:szCs w:val="24"/>
          <w:lang w:val="en-GB"/>
        </w:rPr>
        <w:t xml:space="preserve">by staff of the Guam Coconut Rhinoceros Beetle Eradication Project as they were being bitten by the ants while unloading plant material at the dump.  </w:t>
      </w:r>
      <w:r>
        <w:rPr>
          <w:rFonts w:eastAsia="MS PGothic" w:cs="Times New Roman" w:ascii="Times New Roman" w:hAnsi="Times New Roman"/>
          <w:sz w:val="24"/>
          <w:szCs w:val="24"/>
        </w:rPr>
        <w:t>LFA attend mealybugs, scales and other insects which can protect them from natural enemies and move them from leaf to leaf and plant to plant</w:t>
      </w:r>
      <w:r>
        <w:rPr>
          <w:rFonts w:eastAsia="Times New Roman" w:cs="Times New Roman" w:ascii="Times New Roman" w:hAnsi="Times New Roman"/>
          <w:sz w:val="24"/>
          <w:szCs w:val="24"/>
        </w:rPr>
        <w:t xml:space="preserve">.  This can result in </w:t>
      </w:r>
      <w:r>
        <w:rPr>
          <w:rFonts w:eastAsia="MS PGothic" w:cs="Times New Roman" w:ascii="Times New Roman" w:hAnsi="Times New Roman"/>
          <w:sz w:val="24"/>
          <w:szCs w:val="24"/>
        </w:rPr>
        <w:t xml:space="preserve">stunting of growth, premature fruit excision, and fruit spoilage. LFA is an arboreal ant species that loves shade and moisture, walking through the forest, enjoying outdoor activities and gardening is almost impossible in infested areas. </w:t>
      </w:r>
      <w:r>
        <w:rPr>
          <w:rFonts w:cs="Times New Roman" w:ascii="Times New Roman" w:hAnsi="Times New Roman"/>
          <w:sz w:val="24"/>
          <w:szCs w:val="24"/>
        </w:rPr>
        <w:t>Management of and surveying for LFA on Guam are being supported by the US Forest Service. Several new sites were sampled in 2015 including three</w:t>
      </w:r>
      <w:r>
        <w:rPr>
          <w:rFonts w:cs="Times New Roman" w:ascii="Times New Roman" w:hAnsi="Times New Roman"/>
          <w:spacing w:val="-5"/>
          <w:sz w:val="24"/>
          <w:szCs w:val="24"/>
        </w:rPr>
        <w:t xml:space="preserve"> </w:t>
      </w:r>
      <w:r>
        <w:rPr>
          <w:rFonts w:cs="Times New Roman" w:ascii="Times New Roman" w:hAnsi="Times New Roman"/>
          <w:sz w:val="24"/>
          <w:szCs w:val="24"/>
        </w:rPr>
        <w:t>sites</w:t>
      </w:r>
      <w:r>
        <w:rPr>
          <w:rFonts w:cs="Times New Roman" w:ascii="Times New Roman" w:hAnsi="Times New Roman"/>
          <w:spacing w:val="-4"/>
          <w:sz w:val="24"/>
          <w:szCs w:val="24"/>
        </w:rPr>
        <w:t xml:space="preserve"> </w:t>
      </w:r>
      <w:r>
        <w:rPr>
          <w:rFonts w:cs="Times New Roman" w:ascii="Times New Roman" w:hAnsi="Times New Roman"/>
          <w:sz w:val="24"/>
          <w:szCs w:val="24"/>
        </w:rPr>
        <w:t>selected</w:t>
      </w:r>
      <w:r>
        <w:rPr>
          <w:rFonts w:cs="Times New Roman" w:ascii="Times New Roman" w:hAnsi="Times New Roman"/>
          <w:spacing w:val="-4"/>
          <w:sz w:val="24"/>
          <w:szCs w:val="24"/>
        </w:rPr>
        <w:t xml:space="preserve"> </w:t>
      </w:r>
      <w:r>
        <w:rPr>
          <w:rFonts w:cs="Times New Roman" w:ascii="Times New Roman" w:hAnsi="Times New Roman"/>
          <w:sz w:val="24"/>
          <w:szCs w:val="24"/>
        </w:rPr>
        <w:t>by</w:t>
      </w:r>
      <w:r>
        <w:rPr>
          <w:rFonts w:cs="Times New Roman" w:ascii="Times New Roman" w:hAnsi="Times New Roman"/>
          <w:spacing w:val="-4"/>
          <w:sz w:val="24"/>
          <w:szCs w:val="24"/>
        </w:rPr>
        <w:t xml:space="preserve"> </w:t>
      </w:r>
      <w:r>
        <w:rPr>
          <w:rFonts w:cs="Times New Roman" w:ascii="Times New Roman" w:hAnsi="Times New Roman"/>
          <w:sz w:val="24"/>
          <w:szCs w:val="24"/>
        </w:rPr>
        <w:t>the</w:t>
      </w:r>
      <w:r>
        <w:rPr>
          <w:rFonts w:cs="Times New Roman" w:ascii="Times New Roman" w:hAnsi="Times New Roman"/>
          <w:w w:val="99"/>
          <w:sz w:val="24"/>
          <w:szCs w:val="24"/>
        </w:rPr>
        <w:t xml:space="preserve"> </w:t>
      </w:r>
      <w:r>
        <w:rPr>
          <w:rFonts w:cs="Times New Roman" w:ascii="Times New Roman" w:hAnsi="Times New Roman"/>
          <w:sz w:val="24"/>
          <w:szCs w:val="24"/>
        </w:rPr>
        <w:t>Government</w:t>
      </w:r>
      <w:r>
        <w:rPr>
          <w:rFonts w:cs="Times New Roman" w:ascii="Times New Roman" w:hAnsi="Times New Roman"/>
          <w:spacing w:val="-5"/>
          <w:sz w:val="24"/>
          <w:szCs w:val="24"/>
        </w:rPr>
        <w:t xml:space="preserve"> </w:t>
      </w:r>
      <w:r>
        <w:rPr>
          <w:rFonts w:cs="Times New Roman" w:ascii="Times New Roman" w:hAnsi="Times New Roman"/>
          <w:sz w:val="24"/>
          <w:szCs w:val="24"/>
        </w:rPr>
        <w:t>of</w:t>
      </w:r>
      <w:r>
        <w:rPr>
          <w:rFonts w:cs="Times New Roman" w:ascii="Times New Roman" w:hAnsi="Times New Roman"/>
          <w:spacing w:val="-4"/>
          <w:sz w:val="24"/>
          <w:szCs w:val="24"/>
        </w:rPr>
        <w:t xml:space="preserve"> </w:t>
      </w:r>
      <w:r>
        <w:rPr>
          <w:rFonts w:cs="Times New Roman" w:ascii="Times New Roman" w:hAnsi="Times New Roman"/>
          <w:sz w:val="24"/>
          <w:szCs w:val="24"/>
        </w:rPr>
        <w:t>Guam</w:t>
      </w:r>
      <w:r>
        <w:rPr>
          <w:rFonts w:cs="Times New Roman" w:ascii="Times New Roman" w:hAnsi="Times New Roman"/>
          <w:spacing w:val="-4"/>
          <w:sz w:val="24"/>
          <w:szCs w:val="24"/>
        </w:rPr>
        <w:t xml:space="preserve"> </w:t>
      </w:r>
      <w:r>
        <w:rPr>
          <w:rFonts w:cs="Times New Roman" w:ascii="Times New Roman" w:hAnsi="Times New Roman"/>
          <w:sz w:val="24"/>
          <w:szCs w:val="24"/>
        </w:rPr>
        <w:t>to</w:t>
      </w:r>
      <w:r>
        <w:rPr>
          <w:rFonts w:cs="Times New Roman" w:ascii="Times New Roman" w:hAnsi="Times New Roman"/>
          <w:spacing w:val="-4"/>
          <w:sz w:val="24"/>
          <w:szCs w:val="24"/>
        </w:rPr>
        <w:t xml:space="preserve"> </w:t>
      </w:r>
      <w:r>
        <w:rPr>
          <w:rFonts w:cs="Times New Roman" w:ascii="Times New Roman" w:hAnsi="Times New Roman"/>
          <w:sz w:val="24"/>
          <w:szCs w:val="24"/>
        </w:rPr>
        <w:t>be</w:t>
      </w:r>
      <w:r>
        <w:rPr>
          <w:rFonts w:cs="Times New Roman" w:ascii="Times New Roman" w:hAnsi="Times New Roman"/>
          <w:spacing w:val="-4"/>
          <w:sz w:val="24"/>
          <w:szCs w:val="24"/>
        </w:rPr>
        <w:t xml:space="preserve"> </w:t>
      </w:r>
      <w:r>
        <w:rPr>
          <w:rFonts w:cs="Times New Roman" w:ascii="Times New Roman" w:hAnsi="Times New Roman"/>
          <w:sz w:val="24"/>
          <w:szCs w:val="24"/>
        </w:rPr>
        <w:t>reception</w:t>
      </w:r>
      <w:r>
        <w:rPr>
          <w:rFonts w:cs="Times New Roman" w:ascii="Times New Roman" w:hAnsi="Times New Roman"/>
          <w:spacing w:val="-5"/>
          <w:sz w:val="24"/>
          <w:szCs w:val="24"/>
        </w:rPr>
        <w:t xml:space="preserve"> </w:t>
      </w:r>
      <w:r>
        <w:rPr>
          <w:rFonts w:cs="Times New Roman" w:ascii="Times New Roman" w:hAnsi="Times New Roman"/>
          <w:sz w:val="24"/>
          <w:szCs w:val="24"/>
        </w:rPr>
        <w:t>areas</w:t>
      </w:r>
      <w:r>
        <w:rPr>
          <w:rFonts w:cs="Times New Roman" w:ascii="Times New Roman" w:hAnsi="Times New Roman"/>
          <w:spacing w:val="-4"/>
          <w:sz w:val="24"/>
          <w:szCs w:val="24"/>
        </w:rPr>
        <w:t xml:space="preserve"> </w:t>
      </w:r>
      <w:r>
        <w:rPr>
          <w:rFonts w:cs="Times New Roman" w:ascii="Times New Roman" w:hAnsi="Times New Roman"/>
          <w:sz w:val="24"/>
          <w:szCs w:val="24"/>
        </w:rPr>
        <w:t>for</w:t>
      </w:r>
      <w:r>
        <w:rPr>
          <w:rFonts w:cs="Times New Roman" w:ascii="Times New Roman" w:hAnsi="Times New Roman"/>
          <w:spacing w:val="-4"/>
          <w:sz w:val="24"/>
          <w:szCs w:val="24"/>
        </w:rPr>
        <w:t xml:space="preserve"> </w:t>
      </w:r>
      <w:r>
        <w:rPr>
          <w:rFonts w:cs="Times New Roman" w:ascii="Times New Roman" w:hAnsi="Times New Roman"/>
          <w:sz w:val="24"/>
          <w:szCs w:val="24"/>
        </w:rPr>
        <w:t>green</w:t>
      </w:r>
      <w:r>
        <w:rPr>
          <w:rFonts w:cs="Times New Roman" w:ascii="Times New Roman" w:hAnsi="Times New Roman"/>
          <w:spacing w:val="-5"/>
          <w:sz w:val="24"/>
          <w:szCs w:val="24"/>
        </w:rPr>
        <w:t xml:space="preserve"> </w:t>
      </w:r>
      <w:r>
        <w:rPr>
          <w:rFonts w:cs="Times New Roman" w:ascii="Times New Roman" w:hAnsi="Times New Roman"/>
          <w:sz w:val="24"/>
          <w:szCs w:val="24"/>
        </w:rPr>
        <w:t>debris</w:t>
      </w:r>
      <w:r>
        <w:rPr>
          <w:rFonts w:cs="Times New Roman" w:ascii="Times New Roman" w:hAnsi="Times New Roman"/>
          <w:spacing w:val="-4"/>
          <w:sz w:val="24"/>
          <w:szCs w:val="24"/>
        </w:rPr>
        <w:t xml:space="preserve"> </w:t>
      </w:r>
      <w:r>
        <w:rPr>
          <w:rFonts w:cs="Times New Roman" w:ascii="Times New Roman" w:hAnsi="Times New Roman"/>
          <w:sz w:val="24"/>
          <w:szCs w:val="24"/>
        </w:rPr>
        <w:t>generated</w:t>
      </w:r>
      <w:r>
        <w:rPr>
          <w:rFonts w:cs="Times New Roman" w:ascii="Times New Roman" w:hAnsi="Times New Roman"/>
          <w:spacing w:val="-4"/>
          <w:sz w:val="24"/>
          <w:szCs w:val="24"/>
        </w:rPr>
        <w:t xml:space="preserve"> </w:t>
      </w:r>
      <w:r>
        <w:rPr>
          <w:rFonts w:cs="Times New Roman" w:ascii="Times New Roman" w:hAnsi="Times New Roman"/>
          <w:sz w:val="24"/>
          <w:szCs w:val="24"/>
        </w:rPr>
        <w:t>from</w:t>
      </w:r>
      <w:r>
        <w:rPr>
          <w:rFonts w:cs="Times New Roman" w:ascii="Times New Roman" w:hAnsi="Times New Roman"/>
          <w:w w:val="99"/>
          <w:sz w:val="24"/>
          <w:szCs w:val="24"/>
        </w:rPr>
        <w:t xml:space="preserve"> </w:t>
      </w:r>
      <w:r>
        <w:rPr>
          <w:rFonts w:cs="Times New Roman" w:ascii="Times New Roman" w:hAnsi="Times New Roman"/>
          <w:sz w:val="24"/>
          <w:szCs w:val="24"/>
        </w:rPr>
        <w:t>throughout</w:t>
      </w:r>
      <w:r>
        <w:rPr>
          <w:rFonts w:cs="Times New Roman" w:ascii="Times New Roman" w:hAnsi="Times New Roman"/>
          <w:spacing w:val="-4"/>
          <w:sz w:val="24"/>
          <w:szCs w:val="24"/>
        </w:rPr>
        <w:t xml:space="preserve"> </w:t>
      </w:r>
      <w:r>
        <w:rPr>
          <w:rFonts w:cs="Times New Roman" w:ascii="Times New Roman" w:hAnsi="Times New Roman"/>
          <w:sz w:val="24"/>
          <w:szCs w:val="24"/>
        </w:rPr>
        <w:t>Guam</w:t>
      </w:r>
      <w:r>
        <w:rPr>
          <w:rFonts w:cs="Times New Roman" w:ascii="Times New Roman" w:hAnsi="Times New Roman"/>
          <w:spacing w:val="-3"/>
          <w:sz w:val="24"/>
          <w:szCs w:val="24"/>
        </w:rPr>
        <w:t xml:space="preserve"> </w:t>
      </w:r>
      <w:r>
        <w:rPr>
          <w:rFonts w:cs="Times New Roman" w:ascii="Times New Roman" w:hAnsi="Times New Roman"/>
          <w:sz w:val="24"/>
          <w:szCs w:val="24"/>
        </w:rPr>
        <w:t>by</w:t>
      </w:r>
      <w:r>
        <w:rPr>
          <w:rFonts w:cs="Times New Roman" w:ascii="Times New Roman" w:hAnsi="Times New Roman"/>
          <w:spacing w:val="-4"/>
          <w:sz w:val="24"/>
          <w:szCs w:val="24"/>
        </w:rPr>
        <w:t xml:space="preserve"> </w:t>
      </w:r>
      <w:r>
        <w:rPr>
          <w:rFonts w:cs="Times New Roman" w:ascii="Times New Roman" w:hAnsi="Times New Roman"/>
          <w:sz w:val="24"/>
          <w:szCs w:val="24"/>
        </w:rPr>
        <w:t>Typhoon</w:t>
      </w:r>
      <w:r>
        <w:rPr>
          <w:rFonts w:cs="Times New Roman" w:ascii="Times New Roman" w:hAnsi="Times New Roman"/>
          <w:spacing w:val="-3"/>
          <w:sz w:val="24"/>
          <w:szCs w:val="24"/>
        </w:rPr>
        <w:t xml:space="preserve"> </w:t>
      </w:r>
      <w:r>
        <w:rPr>
          <w:rFonts w:cs="Times New Roman" w:ascii="Times New Roman" w:hAnsi="Times New Roman"/>
          <w:sz w:val="24"/>
          <w:szCs w:val="24"/>
        </w:rPr>
        <w:t>Dolphin,</w:t>
      </w:r>
      <w:r>
        <w:rPr>
          <w:rFonts w:cs="Times New Roman" w:ascii="Times New Roman" w:hAnsi="Times New Roman"/>
          <w:spacing w:val="-4"/>
          <w:sz w:val="24"/>
          <w:szCs w:val="24"/>
        </w:rPr>
        <w:t xml:space="preserve"> </w:t>
      </w:r>
      <w:r>
        <w:rPr>
          <w:rFonts w:cs="Times New Roman" w:ascii="Times New Roman" w:hAnsi="Times New Roman"/>
          <w:sz w:val="24"/>
          <w:szCs w:val="24"/>
        </w:rPr>
        <w:t>which</w:t>
      </w:r>
      <w:r>
        <w:rPr>
          <w:rFonts w:cs="Times New Roman" w:ascii="Times New Roman" w:hAnsi="Times New Roman"/>
          <w:spacing w:val="-3"/>
          <w:sz w:val="24"/>
          <w:szCs w:val="24"/>
        </w:rPr>
        <w:t xml:space="preserve"> </w:t>
      </w:r>
      <w:r>
        <w:rPr>
          <w:rFonts w:cs="Times New Roman" w:ascii="Times New Roman" w:hAnsi="Times New Roman"/>
          <w:sz w:val="24"/>
          <w:szCs w:val="24"/>
        </w:rPr>
        <w:t>hit in</w:t>
      </w:r>
      <w:r>
        <w:rPr>
          <w:rFonts w:cs="Times New Roman" w:ascii="Times New Roman" w:hAnsi="Times New Roman"/>
          <w:spacing w:val="-4"/>
          <w:sz w:val="24"/>
          <w:szCs w:val="24"/>
        </w:rPr>
        <w:t xml:space="preserve"> </w:t>
      </w:r>
      <w:r>
        <w:rPr>
          <w:rFonts w:cs="Times New Roman" w:ascii="Times New Roman" w:hAnsi="Times New Roman"/>
          <w:sz w:val="24"/>
          <w:szCs w:val="24"/>
        </w:rPr>
        <w:t>May</w:t>
      </w:r>
      <w:r>
        <w:rPr>
          <w:rFonts w:cs="Times New Roman" w:ascii="Times New Roman" w:hAnsi="Times New Roman"/>
          <w:spacing w:val="-3"/>
          <w:sz w:val="24"/>
          <w:szCs w:val="24"/>
        </w:rPr>
        <w:t xml:space="preserve"> </w:t>
      </w:r>
      <w:r>
        <w:rPr>
          <w:rFonts w:cs="Times New Roman" w:ascii="Times New Roman" w:hAnsi="Times New Roman"/>
          <w:sz w:val="24"/>
          <w:szCs w:val="24"/>
        </w:rPr>
        <w:t>2015.</w:t>
      </w:r>
      <w:r>
        <w:rPr>
          <w:rFonts w:cs="Times New Roman" w:ascii="Times New Roman" w:hAnsi="Times New Roman"/>
          <w:spacing w:val="53"/>
          <w:sz w:val="24"/>
          <w:szCs w:val="24"/>
        </w:rPr>
        <w:t xml:space="preserve"> </w:t>
      </w:r>
      <w:r>
        <w:rPr>
          <w:rFonts w:cs="Times New Roman" w:ascii="Times New Roman" w:hAnsi="Times New Roman"/>
          <w:sz w:val="24"/>
          <w:szCs w:val="24"/>
        </w:rPr>
        <w:t>These</w:t>
      </w:r>
      <w:r>
        <w:rPr>
          <w:rFonts w:cs="Times New Roman" w:ascii="Times New Roman" w:hAnsi="Times New Roman"/>
          <w:w w:val="99"/>
          <w:sz w:val="24"/>
          <w:szCs w:val="24"/>
        </w:rPr>
        <w:t xml:space="preserve"> </w:t>
      </w:r>
      <w:r>
        <w:rPr>
          <w:rFonts w:cs="Times New Roman" w:ascii="Times New Roman" w:hAnsi="Times New Roman"/>
          <w:sz w:val="24"/>
          <w:szCs w:val="24"/>
        </w:rPr>
        <w:t>sites</w:t>
      </w:r>
      <w:r>
        <w:rPr>
          <w:rFonts w:cs="Times New Roman" w:ascii="Times New Roman" w:hAnsi="Times New Roman"/>
          <w:spacing w:val="-4"/>
          <w:sz w:val="24"/>
          <w:szCs w:val="24"/>
        </w:rPr>
        <w:t xml:space="preserve"> </w:t>
      </w:r>
      <w:r>
        <w:rPr>
          <w:rFonts w:cs="Times New Roman" w:ascii="Times New Roman" w:hAnsi="Times New Roman"/>
          <w:sz w:val="24"/>
          <w:szCs w:val="24"/>
        </w:rPr>
        <w:t>were</w:t>
      </w:r>
      <w:r>
        <w:rPr>
          <w:rFonts w:cs="Times New Roman" w:ascii="Times New Roman" w:hAnsi="Times New Roman"/>
          <w:spacing w:val="-4"/>
          <w:sz w:val="24"/>
          <w:szCs w:val="24"/>
        </w:rPr>
        <w:t xml:space="preserve"> </w:t>
      </w:r>
      <w:r>
        <w:rPr>
          <w:rFonts w:cs="Times New Roman" w:ascii="Times New Roman" w:hAnsi="Times New Roman"/>
          <w:sz w:val="24"/>
          <w:szCs w:val="24"/>
        </w:rPr>
        <w:t>located</w:t>
      </w:r>
      <w:r>
        <w:rPr>
          <w:rFonts w:cs="Times New Roman" w:ascii="Times New Roman" w:hAnsi="Times New Roman"/>
          <w:spacing w:val="-4"/>
          <w:sz w:val="24"/>
          <w:szCs w:val="24"/>
        </w:rPr>
        <w:t xml:space="preserve"> </w:t>
      </w:r>
      <w:r>
        <w:rPr>
          <w:rFonts w:cs="Times New Roman" w:ascii="Times New Roman" w:hAnsi="Times New Roman"/>
          <w:sz w:val="24"/>
          <w:szCs w:val="24"/>
        </w:rPr>
        <w:t>at</w:t>
      </w:r>
      <w:r>
        <w:rPr>
          <w:rFonts w:cs="Times New Roman" w:ascii="Times New Roman" w:hAnsi="Times New Roman"/>
          <w:spacing w:val="-4"/>
          <w:sz w:val="24"/>
          <w:szCs w:val="24"/>
        </w:rPr>
        <w:t xml:space="preserve"> </w:t>
      </w:r>
      <w:r>
        <w:rPr>
          <w:rFonts w:cs="Times New Roman" w:ascii="Times New Roman" w:hAnsi="Times New Roman"/>
          <w:sz w:val="24"/>
          <w:szCs w:val="24"/>
        </w:rPr>
        <w:t>the</w:t>
      </w:r>
      <w:r>
        <w:rPr>
          <w:rFonts w:cs="Times New Roman" w:ascii="Times New Roman" w:hAnsi="Times New Roman"/>
          <w:spacing w:val="-3"/>
          <w:sz w:val="24"/>
          <w:szCs w:val="24"/>
        </w:rPr>
        <w:t xml:space="preserve"> </w:t>
      </w:r>
      <w:r>
        <w:rPr>
          <w:rFonts w:cs="Times New Roman" w:ascii="Times New Roman" w:hAnsi="Times New Roman"/>
          <w:sz w:val="24"/>
          <w:szCs w:val="24"/>
        </w:rPr>
        <w:t>University</w:t>
      </w:r>
      <w:r>
        <w:rPr>
          <w:rFonts w:cs="Times New Roman" w:ascii="Times New Roman" w:hAnsi="Times New Roman"/>
          <w:spacing w:val="-4"/>
          <w:sz w:val="24"/>
          <w:szCs w:val="24"/>
        </w:rPr>
        <w:t xml:space="preserve"> </w:t>
      </w:r>
      <w:r>
        <w:rPr>
          <w:rFonts w:cs="Times New Roman" w:ascii="Times New Roman" w:hAnsi="Times New Roman"/>
          <w:sz w:val="24"/>
          <w:szCs w:val="24"/>
        </w:rPr>
        <w:t>of</w:t>
      </w:r>
      <w:r>
        <w:rPr>
          <w:rFonts w:cs="Times New Roman" w:ascii="Times New Roman" w:hAnsi="Times New Roman"/>
          <w:spacing w:val="-4"/>
          <w:sz w:val="24"/>
          <w:szCs w:val="24"/>
        </w:rPr>
        <w:t xml:space="preserve"> </w:t>
      </w:r>
      <w:r>
        <w:rPr>
          <w:rFonts w:cs="Times New Roman" w:ascii="Times New Roman" w:hAnsi="Times New Roman"/>
          <w:sz w:val="24"/>
          <w:szCs w:val="24"/>
        </w:rPr>
        <w:t>Guam’s</w:t>
      </w:r>
      <w:r>
        <w:rPr>
          <w:rFonts w:cs="Times New Roman" w:ascii="Times New Roman" w:hAnsi="Times New Roman"/>
          <w:spacing w:val="-4"/>
          <w:sz w:val="24"/>
          <w:szCs w:val="24"/>
        </w:rPr>
        <w:t xml:space="preserve"> </w:t>
      </w:r>
      <w:r>
        <w:rPr>
          <w:rFonts w:cs="Times New Roman" w:ascii="Times New Roman" w:hAnsi="Times New Roman"/>
          <w:sz w:val="24"/>
          <w:szCs w:val="24"/>
        </w:rPr>
        <w:t>Ija</w:t>
      </w:r>
      <w:r>
        <w:rPr>
          <w:rFonts w:cs="Times New Roman" w:ascii="Times New Roman" w:hAnsi="Times New Roman"/>
          <w:spacing w:val="-3"/>
          <w:sz w:val="24"/>
          <w:szCs w:val="24"/>
        </w:rPr>
        <w:t xml:space="preserve"> </w:t>
      </w:r>
      <w:r>
        <w:rPr>
          <w:rFonts w:cs="Times New Roman" w:ascii="Times New Roman" w:hAnsi="Times New Roman"/>
          <w:sz w:val="24"/>
          <w:szCs w:val="24"/>
        </w:rPr>
        <w:t>Experiment</w:t>
      </w:r>
      <w:r>
        <w:rPr>
          <w:rFonts w:cs="Times New Roman" w:ascii="Times New Roman" w:hAnsi="Times New Roman"/>
          <w:spacing w:val="-4"/>
          <w:sz w:val="24"/>
          <w:szCs w:val="24"/>
        </w:rPr>
        <w:t xml:space="preserve"> </w:t>
      </w:r>
      <w:r>
        <w:rPr>
          <w:rFonts w:cs="Times New Roman" w:ascii="Times New Roman" w:hAnsi="Times New Roman"/>
          <w:sz w:val="24"/>
          <w:szCs w:val="24"/>
        </w:rPr>
        <w:t>Station</w:t>
      </w:r>
      <w:r>
        <w:rPr>
          <w:rFonts w:cs="Times New Roman" w:ascii="Times New Roman" w:hAnsi="Times New Roman"/>
          <w:spacing w:val="-4"/>
          <w:sz w:val="24"/>
          <w:szCs w:val="24"/>
        </w:rPr>
        <w:t xml:space="preserve"> </w:t>
      </w:r>
      <w:r>
        <w:rPr>
          <w:rFonts w:cs="Times New Roman" w:ascii="Times New Roman" w:hAnsi="Times New Roman"/>
          <w:sz w:val="24"/>
          <w:szCs w:val="24"/>
        </w:rPr>
        <w:t>in</w:t>
      </w:r>
      <w:r>
        <w:rPr>
          <w:rFonts w:cs="Times New Roman" w:ascii="Times New Roman" w:hAnsi="Times New Roman"/>
          <w:spacing w:val="-4"/>
          <w:sz w:val="24"/>
          <w:szCs w:val="24"/>
        </w:rPr>
        <w:t xml:space="preserve"> </w:t>
      </w:r>
      <w:r>
        <w:rPr>
          <w:rFonts w:cs="Times New Roman" w:ascii="Times New Roman" w:hAnsi="Times New Roman"/>
          <w:sz w:val="24"/>
          <w:szCs w:val="24"/>
        </w:rPr>
        <w:t>southern</w:t>
      </w:r>
      <w:r>
        <w:rPr>
          <w:rFonts w:cs="Times New Roman" w:ascii="Times New Roman" w:hAnsi="Times New Roman"/>
          <w:spacing w:val="-3"/>
          <w:sz w:val="24"/>
          <w:szCs w:val="24"/>
        </w:rPr>
        <w:t xml:space="preserve"> </w:t>
      </w:r>
      <w:r>
        <w:rPr>
          <w:rFonts w:cs="Times New Roman" w:ascii="Times New Roman" w:hAnsi="Times New Roman"/>
          <w:sz w:val="24"/>
          <w:szCs w:val="24"/>
        </w:rPr>
        <w:t>Guam,</w:t>
      </w:r>
      <w:r>
        <w:rPr>
          <w:rFonts w:cs="Times New Roman" w:ascii="Times New Roman" w:hAnsi="Times New Roman"/>
          <w:spacing w:val="-4"/>
          <w:sz w:val="24"/>
          <w:szCs w:val="24"/>
        </w:rPr>
        <w:t xml:space="preserve"> </w:t>
      </w:r>
      <w:r>
        <w:rPr>
          <w:rFonts w:cs="Times New Roman" w:ascii="Times New Roman" w:hAnsi="Times New Roman"/>
          <w:sz w:val="24"/>
          <w:szCs w:val="24"/>
        </w:rPr>
        <w:t>at</w:t>
      </w:r>
      <w:r>
        <w:rPr>
          <w:rFonts w:cs="Times New Roman" w:ascii="Times New Roman" w:hAnsi="Times New Roman"/>
          <w:w w:val="99"/>
          <w:sz w:val="24"/>
          <w:szCs w:val="24"/>
        </w:rPr>
        <w:t xml:space="preserve"> </w:t>
      </w:r>
      <w:r>
        <w:rPr>
          <w:rFonts w:cs="Times New Roman" w:ascii="Times New Roman" w:hAnsi="Times New Roman"/>
          <w:sz w:val="24"/>
          <w:szCs w:val="24"/>
        </w:rPr>
        <w:t>Oka</w:t>
      </w:r>
      <w:r>
        <w:rPr>
          <w:rFonts w:cs="Times New Roman" w:ascii="Times New Roman" w:hAnsi="Times New Roman"/>
          <w:spacing w:val="-4"/>
          <w:sz w:val="24"/>
          <w:szCs w:val="24"/>
        </w:rPr>
        <w:t xml:space="preserve"> </w:t>
      </w:r>
      <w:r>
        <w:rPr>
          <w:rFonts w:cs="Times New Roman" w:ascii="Times New Roman" w:hAnsi="Times New Roman"/>
          <w:sz w:val="24"/>
          <w:szCs w:val="24"/>
        </w:rPr>
        <w:t>Point</w:t>
      </w:r>
      <w:r>
        <w:rPr>
          <w:rFonts w:cs="Times New Roman" w:ascii="Times New Roman" w:hAnsi="Times New Roman"/>
          <w:spacing w:val="-4"/>
          <w:sz w:val="24"/>
          <w:szCs w:val="24"/>
        </w:rPr>
        <w:t xml:space="preserve"> </w:t>
      </w:r>
      <w:r>
        <w:rPr>
          <w:rFonts w:cs="Times New Roman" w:ascii="Times New Roman" w:hAnsi="Times New Roman"/>
          <w:sz w:val="24"/>
          <w:szCs w:val="24"/>
        </w:rPr>
        <w:t>near</w:t>
      </w:r>
      <w:r>
        <w:rPr>
          <w:rFonts w:cs="Times New Roman" w:ascii="Times New Roman" w:hAnsi="Times New Roman"/>
          <w:spacing w:val="-3"/>
          <w:sz w:val="24"/>
          <w:szCs w:val="24"/>
        </w:rPr>
        <w:t xml:space="preserve"> </w:t>
      </w:r>
      <w:r>
        <w:rPr>
          <w:rFonts w:cs="Times New Roman" w:ascii="Times New Roman" w:hAnsi="Times New Roman"/>
          <w:sz w:val="24"/>
          <w:szCs w:val="24"/>
        </w:rPr>
        <w:t>Ypao</w:t>
      </w:r>
      <w:r>
        <w:rPr>
          <w:rFonts w:cs="Times New Roman" w:ascii="Times New Roman" w:hAnsi="Times New Roman"/>
          <w:spacing w:val="-4"/>
          <w:sz w:val="24"/>
          <w:szCs w:val="24"/>
        </w:rPr>
        <w:t xml:space="preserve"> </w:t>
      </w:r>
      <w:r>
        <w:rPr>
          <w:rFonts w:cs="Times New Roman" w:ascii="Times New Roman" w:hAnsi="Times New Roman"/>
          <w:sz w:val="24"/>
          <w:szCs w:val="24"/>
        </w:rPr>
        <w:t>Beach</w:t>
      </w:r>
      <w:r>
        <w:rPr>
          <w:rFonts w:cs="Times New Roman" w:ascii="Times New Roman" w:hAnsi="Times New Roman"/>
          <w:spacing w:val="-4"/>
          <w:sz w:val="24"/>
          <w:szCs w:val="24"/>
        </w:rPr>
        <w:t xml:space="preserve"> </w:t>
      </w:r>
      <w:r>
        <w:rPr>
          <w:rFonts w:cs="Times New Roman" w:ascii="Times New Roman" w:hAnsi="Times New Roman"/>
          <w:sz w:val="24"/>
          <w:szCs w:val="24"/>
        </w:rPr>
        <w:t>in</w:t>
      </w:r>
      <w:r>
        <w:rPr>
          <w:rFonts w:cs="Times New Roman" w:ascii="Times New Roman" w:hAnsi="Times New Roman"/>
          <w:spacing w:val="-3"/>
          <w:sz w:val="24"/>
          <w:szCs w:val="24"/>
        </w:rPr>
        <w:t xml:space="preserve"> </w:t>
      </w:r>
      <w:r>
        <w:rPr>
          <w:rFonts w:cs="Times New Roman" w:ascii="Times New Roman" w:hAnsi="Times New Roman"/>
          <w:sz w:val="24"/>
          <w:szCs w:val="24"/>
        </w:rPr>
        <w:t>east-central</w:t>
      </w:r>
      <w:r>
        <w:rPr>
          <w:rFonts w:cs="Times New Roman" w:ascii="Times New Roman" w:hAnsi="Times New Roman"/>
          <w:spacing w:val="-4"/>
          <w:sz w:val="24"/>
          <w:szCs w:val="24"/>
        </w:rPr>
        <w:t xml:space="preserve"> </w:t>
      </w:r>
      <w:r>
        <w:rPr>
          <w:rFonts w:cs="Times New Roman" w:ascii="Times New Roman" w:hAnsi="Times New Roman"/>
          <w:sz w:val="24"/>
          <w:szCs w:val="24"/>
        </w:rPr>
        <w:t>Guam,</w:t>
      </w:r>
      <w:r>
        <w:rPr>
          <w:rFonts w:cs="Times New Roman" w:ascii="Times New Roman" w:hAnsi="Times New Roman"/>
          <w:spacing w:val="-4"/>
          <w:sz w:val="24"/>
          <w:szCs w:val="24"/>
        </w:rPr>
        <w:t xml:space="preserve"> </w:t>
      </w:r>
      <w:r>
        <w:rPr>
          <w:rFonts w:cs="Times New Roman" w:ascii="Times New Roman" w:hAnsi="Times New Roman"/>
          <w:sz w:val="24"/>
          <w:szCs w:val="24"/>
        </w:rPr>
        <w:t>and</w:t>
      </w:r>
      <w:r>
        <w:rPr>
          <w:rFonts w:cs="Times New Roman" w:ascii="Times New Roman" w:hAnsi="Times New Roman"/>
          <w:spacing w:val="-3"/>
          <w:sz w:val="24"/>
          <w:szCs w:val="24"/>
        </w:rPr>
        <w:t xml:space="preserve"> </w:t>
      </w:r>
      <w:r>
        <w:rPr>
          <w:rFonts w:cs="Times New Roman" w:ascii="Times New Roman" w:hAnsi="Times New Roman"/>
          <w:sz w:val="24"/>
          <w:szCs w:val="24"/>
        </w:rPr>
        <w:t>along</w:t>
      </w:r>
      <w:r>
        <w:rPr>
          <w:rFonts w:cs="Times New Roman" w:ascii="Times New Roman" w:hAnsi="Times New Roman"/>
          <w:spacing w:val="-4"/>
          <w:sz w:val="24"/>
          <w:szCs w:val="24"/>
        </w:rPr>
        <w:t xml:space="preserve"> </w:t>
      </w:r>
      <w:r>
        <w:rPr>
          <w:rFonts w:cs="Times New Roman" w:ascii="Times New Roman" w:hAnsi="Times New Roman"/>
          <w:sz w:val="24"/>
          <w:szCs w:val="24"/>
        </w:rPr>
        <w:t>Wusstig</w:t>
      </w:r>
      <w:r>
        <w:rPr>
          <w:rFonts w:cs="Times New Roman" w:ascii="Times New Roman" w:hAnsi="Times New Roman"/>
          <w:spacing w:val="-4"/>
          <w:sz w:val="24"/>
          <w:szCs w:val="24"/>
        </w:rPr>
        <w:t xml:space="preserve"> </w:t>
      </w:r>
      <w:r>
        <w:rPr>
          <w:rFonts w:cs="Times New Roman" w:ascii="Times New Roman" w:hAnsi="Times New Roman"/>
          <w:sz w:val="24"/>
          <w:szCs w:val="24"/>
        </w:rPr>
        <w:t>Road</w:t>
      </w:r>
      <w:r>
        <w:rPr>
          <w:rFonts w:cs="Times New Roman" w:ascii="Times New Roman" w:hAnsi="Times New Roman"/>
          <w:spacing w:val="-3"/>
          <w:sz w:val="24"/>
          <w:szCs w:val="24"/>
        </w:rPr>
        <w:t xml:space="preserve"> </w:t>
      </w:r>
      <w:r>
        <w:rPr>
          <w:rFonts w:cs="Times New Roman" w:ascii="Times New Roman" w:hAnsi="Times New Roman"/>
          <w:sz w:val="24"/>
          <w:szCs w:val="24"/>
        </w:rPr>
        <w:t>in</w:t>
      </w:r>
      <w:r>
        <w:rPr>
          <w:rFonts w:cs="Times New Roman" w:ascii="Times New Roman" w:hAnsi="Times New Roman"/>
          <w:spacing w:val="-4"/>
          <w:sz w:val="24"/>
          <w:szCs w:val="24"/>
        </w:rPr>
        <w:t xml:space="preserve"> </w:t>
      </w:r>
      <w:r>
        <w:rPr>
          <w:rFonts w:cs="Times New Roman" w:ascii="Times New Roman" w:hAnsi="Times New Roman"/>
          <w:sz w:val="24"/>
          <w:szCs w:val="24"/>
        </w:rPr>
        <w:t>northern Guam.</w:t>
      </w:r>
      <w:r>
        <w:rPr>
          <w:rFonts w:cs="Times New Roman" w:ascii="Times New Roman" w:hAnsi="Times New Roman"/>
          <w:spacing w:val="53"/>
          <w:sz w:val="24"/>
          <w:szCs w:val="24"/>
        </w:rPr>
        <w:t xml:space="preserve"> </w:t>
      </w:r>
      <w:r>
        <w:rPr>
          <w:rFonts w:cs="Times New Roman" w:ascii="Times New Roman" w:hAnsi="Times New Roman"/>
          <w:sz w:val="24"/>
          <w:szCs w:val="24"/>
        </w:rPr>
        <w:t>LFA</w:t>
      </w:r>
      <w:r>
        <w:rPr>
          <w:rFonts w:cs="Times New Roman" w:ascii="Times New Roman" w:hAnsi="Times New Roman"/>
          <w:spacing w:val="-3"/>
          <w:sz w:val="24"/>
          <w:szCs w:val="24"/>
        </w:rPr>
        <w:t xml:space="preserve"> </w:t>
      </w:r>
      <w:r>
        <w:rPr>
          <w:rFonts w:cs="Times New Roman" w:ascii="Times New Roman" w:hAnsi="Times New Roman"/>
          <w:sz w:val="24"/>
          <w:szCs w:val="24"/>
        </w:rPr>
        <w:t>was</w:t>
      </w:r>
      <w:r>
        <w:rPr>
          <w:rFonts w:cs="Times New Roman" w:ascii="Times New Roman" w:hAnsi="Times New Roman"/>
          <w:spacing w:val="-3"/>
          <w:sz w:val="24"/>
          <w:szCs w:val="24"/>
        </w:rPr>
        <w:t xml:space="preserve"> </w:t>
      </w:r>
      <w:r>
        <w:rPr>
          <w:rFonts w:cs="Times New Roman" w:ascii="Times New Roman" w:hAnsi="Times New Roman"/>
          <w:sz w:val="24"/>
          <w:szCs w:val="24"/>
        </w:rPr>
        <w:t>identified</w:t>
      </w:r>
      <w:r>
        <w:rPr>
          <w:rFonts w:cs="Times New Roman" w:ascii="Times New Roman" w:hAnsi="Times New Roman"/>
          <w:spacing w:val="-3"/>
          <w:sz w:val="24"/>
          <w:szCs w:val="24"/>
        </w:rPr>
        <w:t xml:space="preserve"> </w:t>
      </w:r>
      <w:r>
        <w:rPr>
          <w:rFonts w:cs="Times New Roman" w:ascii="Times New Roman" w:hAnsi="Times New Roman"/>
          <w:sz w:val="24"/>
          <w:szCs w:val="24"/>
        </w:rPr>
        <w:t>at</w:t>
      </w:r>
      <w:r>
        <w:rPr>
          <w:rFonts w:cs="Times New Roman" w:ascii="Times New Roman" w:hAnsi="Times New Roman"/>
          <w:spacing w:val="-3"/>
          <w:sz w:val="24"/>
          <w:szCs w:val="24"/>
        </w:rPr>
        <w:t xml:space="preserve"> </w:t>
      </w:r>
      <w:r>
        <w:rPr>
          <w:rFonts w:cs="Times New Roman" w:ascii="Times New Roman" w:hAnsi="Times New Roman"/>
          <w:sz w:val="24"/>
          <w:szCs w:val="24"/>
        </w:rPr>
        <w:t>the</w:t>
      </w:r>
      <w:r>
        <w:rPr>
          <w:rFonts w:cs="Times New Roman" w:ascii="Times New Roman" w:hAnsi="Times New Roman"/>
          <w:spacing w:val="-3"/>
          <w:sz w:val="24"/>
          <w:szCs w:val="24"/>
        </w:rPr>
        <w:t xml:space="preserve"> </w:t>
      </w:r>
      <w:r>
        <w:rPr>
          <w:rFonts w:cs="Times New Roman" w:ascii="Times New Roman" w:hAnsi="Times New Roman"/>
          <w:sz w:val="24"/>
          <w:szCs w:val="24"/>
        </w:rPr>
        <w:t>Oka</w:t>
      </w:r>
      <w:r>
        <w:rPr>
          <w:rFonts w:cs="Times New Roman" w:ascii="Times New Roman" w:hAnsi="Times New Roman"/>
          <w:spacing w:val="-3"/>
          <w:sz w:val="24"/>
          <w:szCs w:val="24"/>
        </w:rPr>
        <w:t xml:space="preserve"> </w:t>
      </w:r>
      <w:r>
        <w:rPr>
          <w:rFonts w:cs="Times New Roman" w:ascii="Times New Roman" w:hAnsi="Times New Roman"/>
          <w:sz w:val="24"/>
          <w:szCs w:val="24"/>
        </w:rPr>
        <w:t>Point</w:t>
      </w:r>
      <w:r>
        <w:rPr>
          <w:rFonts w:cs="Times New Roman" w:ascii="Times New Roman" w:hAnsi="Times New Roman"/>
          <w:spacing w:val="-4"/>
          <w:sz w:val="24"/>
          <w:szCs w:val="24"/>
        </w:rPr>
        <w:t xml:space="preserve"> </w:t>
      </w:r>
      <w:r>
        <w:rPr>
          <w:rFonts w:cs="Times New Roman" w:ascii="Times New Roman" w:hAnsi="Times New Roman"/>
          <w:sz w:val="24"/>
          <w:szCs w:val="24"/>
        </w:rPr>
        <w:t xml:space="preserve">site so it was added as a treatment site. Treatment consists of </w:t>
      </w:r>
      <w:r>
        <w:rPr>
          <w:rFonts w:cs="Times New Roman" w:ascii="Times New Roman" w:hAnsi="Times New Roman"/>
          <w:spacing w:val="-3"/>
          <w:sz w:val="24"/>
          <w:szCs w:val="24"/>
        </w:rPr>
        <w:t xml:space="preserve"> </w:t>
      </w:r>
      <w:r>
        <w:rPr>
          <w:rFonts w:cs="Times New Roman" w:ascii="Times New Roman" w:hAnsi="Times New Roman"/>
          <w:sz w:val="24"/>
          <w:szCs w:val="24"/>
        </w:rPr>
        <w:t>a granular</w:t>
      </w:r>
      <w:r>
        <w:rPr>
          <w:rFonts w:cs="Times New Roman" w:ascii="Times New Roman" w:hAnsi="Times New Roman"/>
          <w:spacing w:val="-3"/>
          <w:sz w:val="24"/>
          <w:szCs w:val="24"/>
        </w:rPr>
        <w:t xml:space="preserve"> </w:t>
      </w:r>
      <w:r>
        <w:rPr>
          <w:rFonts w:cs="Times New Roman" w:ascii="Times New Roman" w:hAnsi="Times New Roman"/>
          <w:sz w:val="24"/>
          <w:szCs w:val="24"/>
        </w:rPr>
        <w:t>formulation</w:t>
      </w:r>
      <w:r>
        <w:rPr>
          <w:rFonts w:cs="Times New Roman" w:ascii="Times New Roman" w:hAnsi="Times New Roman"/>
          <w:spacing w:val="-4"/>
          <w:sz w:val="24"/>
          <w:szCs w:val="24"/>
        </w:rPr>
        <w:t xml:space="preserve"> </w:t>
      </w:r>
      <w:r>
        <w:rPr>
          <w:rFonts w:cs="Times New Roman" w:ascii="Times New Roman" w:hAnsi="Times New Roman"/>
          <w:sz w:val="24"/>
          <w:szCs w:val="24"/>
        </w:rPr>
        <w:t>of</w:t>
      </w:r>
      <w:r>
        <w:rPr>
          <w:rFonts w:cs="Times New Roman" w:ascii="Times New Roman" w:hAnsi="Times New Roman"/>
          <w:spacing w:val="-3"/>
          <w:sz w:val="24"/>
          <w:szCs w:val="24"/>
        </w:rPr>
        <w:t xml:space="preserve"> </w:t>
      </w:r>
      <w:r>
        <w:rPr>
          <w:rFonts w:cs="Times New Roman" w:ascii="Times New Roman" w:hAnsi="Times New Roman"/>
          <w:sz w:val="24"/>
          <w:szCs w:val="24"/>
        </w:rPr>
        <w:t>Amdro®</w:t>
      </w:r>
      <w:r>
        <w:rPr>
          <w:rFonts w:cs="Times New Roman" w:ascii="Times New Roman" w:hAnsi="Times New Roman"/>
          <w:spacing w:val="-4"/>
          <w:sz w:val="24"/>
          <w:szCs w:val="24"/>
        </w:rPr>
        <w:t xml:space="preserve"> </w:t>
      </w:r>
      <w:r>
        <w:rPr>
          <w:rFonts w:cs="Times New Roman" w:ascii="Times New Roman" w:hAnsi="Times New Roman"/>
          <w:sz w:val="24"/>
          <w:szCs w:val="24"/>
        </w:rPr>
        <w:t>or</w:t>
      </w:r>
      <w:r>
        <w:rPr>
          <w:rFonts w:cs="Times New Roman" w:ascii="Times New Roman" w:hAnsi="Times New Roman"/>
          <w:spacing w:val="-3"/>
          <w:sz w:val="24"/>
          <w:szCs w:val="24"/>
        </w:rPr>
        <w:t xml:space="preserve"> </w:t>
      </w:r>
      <w:r>
        <w:rPr>
          <w:rFonts w:cs="Times New Roman" w:ascii="Times New Roman" w:hAnsi="Times New Roman"/>
          <w:sz w:val="24"/>
          <w:szCs w:val="24"/>
        </w:rPr>
        <w:t>the</w:t>
      </w:r>
      <w:r>
        <w:rPr>
          <w:rFonts w:cs="Times New Roman" w:ascii="Times New Roman" w:hAnsi="Times New Roman"/>
          <w:w w:val="99"/>
          <w:sz w:val="24"/>
          <w:szCs w:val="24"/>
        </w:rPr>
        <w:t xml:space="preserve"> </w:t>
      </w:r>
      <w:r>
        <w:rPr>
          <w:rFonts w:cs="Times New Roman" w:ascii="Times New Roman" w:hAnsi="Times New Roman"/>
          <w:sz w:val="24"/>
          <w:szCs w:val="24"/>
        </w:rPr>
        <w:t>more</w:t>
      </w:r>
      <w:r>
        <w:rPr>
          <w:rFonts w:cs="Times New Roman" w:ascii="Times New Roman" w:hAnsi="Times New Roman"/>
          <w:spacing w:val="-5"/>
          <w:sz w:val="24"/>
          <w:szCs w:val="24"/>
        </w:rPr>
        <w:t xml:space="preserve"> </w:t>
      </w:r>
      <w:r>
        <w:rPr>
          <w:rFonts w:cs="Times New Roman" w:ascii="Times New Roman" w:hAnsi="Times New Roman"/>
          <w:sz w:val="24"/>
          <w:szCs w:val="24"/>
        </w:rPr>
        <w:t>water-resistant</w:t>
      </w:r>
      <w:r>
        <w:rPr>
          <w:rFonts w:cs="Times New Roman" w:ascii="Times New Roman" w:hAnsi="Times New Roman"/>
          <w:spacing w:val="-5"/>
          <w:sz w:val="24"/>
          <w:szCs w:val="24"/>
        </w:rPr>
        <w:t xml:space="preserve"> </w:t>
      </w:r>
      <w:r>
        <w:rPr>
          <w:rFonts w:cs="Times New Roman" w:ascii="Times New Roman" w:hAnsi="Times New Roman"/>
          <w:sz w:val="24"/>
          <w:szCs w:val="24"/>
        </w:rPr>
        <w:t>granular</w:t>
      </w:r>
      <w:r>
        <w:rPr>
          <w:rFonts w:cs="Times New Roman" w:ascii="Times New Roman" w:hAnsi="Times New Roman"/>
          <w:spacing w:val="-5"/>
          <w:sz w:val="24"/>
          <w:szCs w:val="24"/>
        </w:rPr>
        <w:t xml:space="preserve"> </w:t>
      </w:r>
      <w:r>
        <w:rPr>
          <w:rFonts w:cs="Times New Roman" w:ascii="Times New Roman" w:hAnsi="Times New Roman"/>
          <w:sz w:val="24"/>
          <w:szCs w:val="24"/>
        </w:rPr>
        <w:t>formulation</w:t>
      </w:r>
      <w:r>
        <w:rPr>
          <w:rFonts w:cs="Times New Roman" w:ascii="Times New Roman" w:hAnsi="Times New Roman"/>
          <w:spacing w:val="-5"/>
          <w:sz w:val="24"/>
          <w:szCs w:val="24"/>
        </w:rPr>
        <w:t xml:space="preserve"> </w:t>
      </w:r>
      <w:r>
        <w:rPr>
          <w:rFonts w:cs="Times New Roman" w:ascii="Times New Roman" w:hAnsi="Times New Roman"/>
          <w:sz w:val="24"/>
          <w:szCs w:val="24"/>
        </w:rPr>
        <w:t>of</w:t>
      </w:r>
      <w:r>
        <w:rPr>
          <w:rFonts w:cs="Times New Roman" w:ascii="Times New Roman" w:hAnsi="Times New Roman"/>
          <w:spacing w:val="-5"/>
          <w:sz w:val="24"/>
          <w:szCs w:val="24"/>
        </w:rPr>
        <w:t xml:space="preserve"> </w:t>
      </w:r>
      <w:r>
        <w:rPr>
          <w:rFonts w:cs="Times New Roman" w:ascii="Times New Roman" w:hAnsi="Times New Roman"/>
          <w:sz w:val="24"/>
          <w:szCs w:val="24"/>
        </w:rPr>
        <w:t>Siesta®,</w:t>
      </w:r>
      <w:r>
        <w:rPr>
          <w:rFonts w:cs="Times New Roman" w:ascii="Times New Roman" w:hAnsi="Times New Roman"/>
          <w:spacing w:val="-5"/>
          <w:sz w:val="24"/>
          <w:szCs w:val="24"/>
        </w:rPr>
        <w:t xml:space="preserve"> </w:t>
      </w:r>
      <w:r>
        <w:rPr>
          <w:rFonts w:cs="Times New Roman" w:ascii="Times New Roman" w:hAnsi="Times New Roman"/>
          <w:sz w:val="24"/>
          <w:szCs w:val="24"/>
        </w:rPr>
        <w:t>followed</w:t>
      </w:r>
      <w:r>
        <w:rPr>
          <w:rFonts w:cs="Times New Roman" w:ascii="Times New Roman" w:hAnsi="Times New Roman"/>
          <w:spacing w:val="-5"/>
          <w:sz w:val="24"/>
          <w:szCs w:val="24"/>
        </w:rPr>
        <w:t xml:space="preserve"> </w:t>
      </w:r>
      <w:r>
        <w:rPr>
          <w:rFonts w:cs="Times New Roman" w:ascii="Times New Roman" w:hAnsi="Times New Roman"/>
          <w:sz w:val="24"/>
          <w:szCs w:val="24"/>
        </w:rPr>
        <w:t>a</w:t>
      </w:r>
      <w:r>
        <w:rPr>
          <w:rFonts w:cs="Times New Roman" w:ascii="Times New Roman" w:hAnsi="Times New Roman"/>
          <w:spacing w:val="-5"/>
          <w:sz w:val="24"/>
          <w:szCs w:val="24"/>
        </w:rPr>
        <w:t xml:space="preserve"> </w:t>
      </w:r>
      <w:r>
        <w:rPr>
          <w:rFonts w:cs="Times New Roman" w:ascii="Times New Roman" w:hAnsi="Times New Roman"/>
          <w:sz w:val="24"/>
          <w:szCs w:val="24"/>
        </w:rPr>
        <w:t>week</w:t>
      </w:r>
      <w:r>
        <w:rPr>
          <w:rFonts w:cs="Times New Roman" w:ascii="Times New Roman" w:hAnsi="Times New Roman"/>
          <w:spacing w:val="-5"/>
          <w:sz w:val="24"/>
          <w:szCs w:val="24"/>
        </w:rPr>
        <w:t xml:space="preserve"> </w:t>
      </w:r>
      <w:r>
        <w:rPr>
          <w:rFonts w:cs="Times New Roman" w:ascii="Times New Roman" w:hAnsi="Times New Roman"/>
          <w:sz w:val="24"/>
          <w:szCs w:val="24"/>
        </w:rPr>
        <w:t>later</w:t>
      </w:r>
      <w:r>
        <w:rPr>
          <w:rFonts w:cs="Times New Roman" w:ascii="Times New Roman" w:hAnsi="Times New Roman"/>
          <w:spacing w:val="-5"/>
          <w:sz w:val="24"/>
          <w:szCs w:val="24"/>
        </w:rPr>
        <w:t xml:space="preserve"> </w:t>
      </w:r>
      <w:r>
        <w:rPr>
          <w:rFonts w:cs="Times New Roman" w:ascii="Times New Roman" w:hAnsi="Times New Roman"/>
          <w:sz w:val="24"/>
          <w:szCs w:val="24"/>
        </w:rPr>
        <w:t>by</w:t>
      </w:r>
      <w:r>
        <w:rPr>
          <w:rFonts w:cs="Times New Roman" w:ascii="Times New Roman" w:hAnsi="Times New Roman"/>
          <w:spacing w:val="-5"/>
          <w:sz w:val="24"/>
          <w:szCs w:val="24"/>
        </w:rPr>
        <w:t xml:space="preserve"> </w:t>
      </w:r>
      <w:r>
        <w:rPr>
          <w:rFonts w:cs="Times New Roman" w:ascii="Times New Roman" w:hAnsi="Times New Roman"/>
          <w:sz w:val="24"/>
          <w:szCs w:val="24"/>
        </w:rPr>
        <w:t>Tango®</w:t>
      </w:r>
      <w:r>
        <w:rPr>
          <w:rFonts w:cs="Times New Roman" w:ascii="Times New Roman" w:hAnsi="Times New Roman"/>
          <w:w w:val="99"/>
          <w:sz w:val="24"/>
          <w:szCs w:val="24"/>
        </w:rPr>
        <w:t xml:space="preserve"> </w:t>
      </w:r>
      <w:r>
        <w:rPr>
          <w:rFonts w:cs="Times New Roman" w:ascii="Times New Roman" w:hAnsi="Times New Roman"/>
          <w:sz w:val="24"/>
          <w:szCs w:val="24"/>
        </w:rPr>
        <w:t>applied</w:t>
      </w:r>
      <w:r>
        <w:rPr>
          <w:rFonts w:cs="Times New Roman" w:ascii="Times New Roman" w:hAnsi="Times New Roman"/>
          <w:spacing w:val="-4"/>
          <w:sz w:val="24"/>
          <w:szCs w:val="24"/>
        </w:rPr>
        <w:t xml:space="preserve"> </w:t>
      </w:r>
      <w:r>
        <w:rPr>
          <w:rFonts w:cs="Times New Roman" w:ascii="Times New Roman" w:hAnsi="Times New Roman"/>
          <w:sz w:val="24"/>
          <w:szCs w:val="24"/>
        </w:rPr>
        <w:t>to</w:t>
      </w:r>
      <w:r>
        <w:rPr>
          <w:rFonts w:cs="Times New Roman" w:ascii="Times New Roman" w:hAnsi="Times New Roman"/>
          <w:spacing w:val="-3"/>
          <w:sz w:val="24"/>
          <w:szCs w:val="24"/>
        </w:rPr>
        <w:t xml:space="preserve"> </w:t>
      </w:r>
      <w:r>
        <w:rPr>
          <w:rFonts w:cs="Times New Roman" w:ascii="Times New Roman" w:hAnsi="Times New Roman"/>
          <w:sz w:val="24"/>
          <w:szCs w:val="24"/>
        </w:rPr>
        <w:t>the</w:t>
      </w:r>
      <w:r>
        <w:rPr>
          <w:rFonts w:cs="Times New Roman" w:ascii="Times New Roman" w:hAnsi="Times New Roman"/>
          <w:spacing w:val="-3"/>
          <w:sz w:val="24"/>
          <w:szCs w:val="24"/>
        </w:rPr>
        <w:t xml:space="preserve"> </w:t>
      </w:r>
      <w:r>
        <w:rPr>
          <w:rFonts w:cs="Times New Roman" w:ascii="Times New Roman" w:hAnsi="Times New Roman"/>
          <w:sz w:val="24"/>
          <w:szCs w:val="24"/>
        </w:rPr>
        <w:t>upper</w:t>
      </w:r>
      <w:r>
        <w:rPr>
          <w:rFonts w:cs="Times New Roman" w:ascii="Times New Roman" w:hAnsi="Times New Roman"/>
          <w:spacing w:val="-3"/>
          <w:sz w:val="24"/>
          <w:szCs w:val="24"/>
        </w:rPr>
        <w:t xml:space="preserve"> </w:t>
      </w:r>
      <w:r>
        <w:rPr>
          <w:rFonts w:cs="Times New Roman" w:ascii="Times New Roman" w:hAnsi="Times New Roman"/>
          <w:sz w:val="24"/>
          <w:szCs w:val="24"/>
        </w:rPr>
        <w:t>boles</w:t>
      </w:r>
      <w:r>
        <w:rPr>
          <w:rFonts w:cs="Times New Roman" w:ascii="Times New Roman" w:hAnsi="Times New Roman"/>
          <w:spacing w:val="-3"/>
          <w:sz w:val="24"/>
          <w:szCs w:val="24"/>
        </w:rPr>
        <w:t xml:space="preserve"> </w:t>
      </w:r>
      <w:r>
        <w:rPr>
          <w:rFonts w:cs="Times New Roman" w:ascii="Times New Roman" w:hAnsi="Times New Roman"/>
          <w:sz w:val="24"/>
          <w:szCs w:val="24"/>
        </w:rPr>
        <w:t>of</w:t>
      </w:r>
      <w:r>
        <w:rPr>
          <w:rFonts w:cs="Times New Roman" w:ascii="Times New Roman" w:hAnsi="Times New Roman"/>
          <w:spacing w:val="-4"/>
          <w:sz w:val="24"/>
          <w:szCs w:val="24"/>
        </w:rPr>
        <w:t xml:space="preserve"> </w:t>
      </w:r>
      <w:r>
        <w:rPr>
          <w:rFonts w:cs="Times New Roman" w:ascii="Times New Roman" w:hAnsi="Times New Roman"/>
          <w:sz w:val="24"/>
          <w:szCs w:val="24"/>
        </w:rPr>
        <w:t>trees</w:t>
      </w:r>
      <w:r>
        <w:rPr>
          <w:rFonts w:cs="Times New Roman" w:ascii="Times New Roman" w:hAnsi="Times New Roman"/>
          <w:spacing w:val="-3"/>
          <w:sz w:val="24"/>
          <w:szCs w:val="24"/>
        </w:rPr>
        <w:t xml:space="preserve"> </w:t>
      </w:r>
      <w:r>
        <w:rPr>
          <w:rFonts w:cs="Times New Roman" w:ascii="Times New Roman" w:hAnsi="Times New Roman"/>
          <w:sz w:val="24"/>
          <w:szCs w:val="24"/>
        </w:rPr>
        <w:t>within</w:t>
      </w:r>
      <w:r>
        <w:rPr>
          <w:rFonts w:cs="Times New Roman" w:ascii="Times New Roman" w:hAnsi="Times New Roman"/>
          <w:spacing w:val="-3"/>
          <w:sz w:val="24"/>
          <w:szCs w:val="24"/>
        </w:rPr>
        <w:t xml:space="preserve"> </w:t>
      </w:r>
      <w:r>
        <w:rPr>
          <w:rFonts w:cs="Times New Roman" w:ascii="Times New Roman" w:hAnsi="Times New Roman"/>
          <w:sz w:val="24"/>
          <w:szCs w:val="24"/>
        </w:rPr>
        <w:t>a</w:t>
      </w:r>
      <w:r>
        <w:rPr>
          <w:rFonts w:cs="Times New Roman" w:ascii="Times New Roman" w:hAnsi="Times New Roman"/>
          <w:spacing w:val="-3"/>
          <w:sz w:val="24"/>
          <w:szCs w:val="24"/>
        </w:rPr>
        <w:t xml:space="preserve"> </w:t>
      </w:r>
      <w:r>
        <w:rPr>
          <w:rFonts w:cs="Times New Roman" w:ascii="Times New Roman" w:hAnsi="Times New Roman"/>
          <w:sz w:val="24"/>
          <w:szCs w:val="24"/>
        </w:rPr>
        <w:t>gel</w:t>
      </w:r>
      <w:r>
        <w:rPr>
          <w:rFonts w:cs="Times New Roman" w:ascii="Times New Roman" w:hAnsi="Times New Roman"/>
          <w:spacing w:val="-3"/>
          <w:sz w:val="24"/>
          <w:szCs w:val="24"/>
        </w:rPr>
        <w:t xml:space="preserve"> </w:t>
      </w:r>
      <w:r>
        <w:rPr>
          <w:rFonts w:cs="Times New Roman" w:ascii="Times New Roman" w:hAnsi="Times New Roman"/>
          <w:sz w:val="24"/>
          <w:szCs w:val="24"/>
        </w:rPr>
        <w:t>matrix.</w:t>
      </w:r>
      <w:r>
        <w:rPr>
          <w:rFonts w:cs="Times New Roman" w:ascii="Times New Roman" w:hAnsi="Times New Roman"/>
          <w:spacing w:val="53"/>
          <w:sz w:val="24"/>
          <w:szCs w:val="24"/>
        </w:rPr>
        <w:t xml:space="preserve"> </w:t>
      </w:r>
      <w:r>
        <w:rPr>
          <w:rFonts w:cs="Times New Roman" w:ascii="Times New Roman" w:hAnsi="Times New Roman"/>
          <w:sz w:val="24"/>
          <w:szCs w:val="24"/>
        </w:rPr>
        <w:t>A</w:t>
      </w:r>
      <w:r>
        <w:rPr>
          <w:rFonts w:cs="Times New Roman" w:ascii="Times New Roman" w:hAnsi="Times New Roman"/>
          <w:spacing w:val="-3"/>
          <w:sz w:val="24"/>
          <w:szCs w:val="24"/>
        </w:rPr>
        <w:t xml:space="preserve"> </w:t>
      </w:r>
      <w:r>
        <w:rPr>
          <w:rFonts w:cs="Times New Roman" w:ascii="Times New Roman" w:hAnsi="Times New Roman"/>
          <w:sz w:val="24"/>
          <w:szCs w:val="24"/>
        </w:rPr>
        <w:t>week</w:t>
      </w:r>
      <w:r>
        <w:rPr>
          <w:rFonts w:cs="Times New Roman" w:ascii="Times New Roman" w:hAnsi="Times New Roman"/>
          <w:spacing w:val="-3"/>
          <w:sz w:val="24"/>
          <w:szCs w:val="24"/>
        </w:rPr>
        <w:t xml:space="preserve"> </w:t>
      </w:r>
      <w:r>
        <w:rPr>
          <w:rFonts w:cs="Times New Roman" w:ascii="Times New Roman" w:hAnsi="Times New Roman"/>
          <w:sz w:val="24"/>
          <w:szCs w:val="24"/>
        </w:rPr>
        <w:t>following</w:t>
      </w:r>
      <w:r>
        <w:rPr>
          <w:rFonts w:cs="Times New Roman" w:ascii="Times New Roman" w:hAnsi="Times New Roman"/>
          <w:spacing w:val="-3"/>
          <w:sz w:val="24"/>
          <w:szCs w:val="24"/>
        </w:rPr>
        <w:t xml:space="preserve"> </w:t>
      </w:r>
      <w:r>
        <w:rPr>
          <w:rFonts w:cs="Times New Roman" w:ascii="Times New Roman" w:hAnsi="Times New Roman"/>
          <w:sz w:val="24"/>
          <w:szCs w:val="24"/>
        </w:rPr>
        <w:t>the</w:t>
      </w:r>
      <w:r>
        <w:rPr>
          <w:rFonts w:cs="Times New Roman" w:ascii="Times New Roman" w:hAnsi="Times New Roman"/>
          <w:spacing w:val="-4"/>
          <w:sz w:val="24"/>
          <w:szCs w:val="24"/>
        </w:rPr>
        <w:t xml:space="preserve"> </w:t>
      </w:r>
      <w:r>
        <w:rPr>
          <w:rFonts w:cs="Times New Roman" w:ascii="Times New Roman" w:hAnsi="Times New Roman"/>
          <w:sz w:val="24"/>
          <w:szCs w:val="24"/>
        </w:rPr>
        <w:t>Tango®</w:t>
      </w:r>
      <w:r>
        <w:rPr>
          <w:rFonts w:cs="Times New Roman" w:ascii="Times New Roman" w:hAnsi="Times New Roman"/>
          <w:w w:val="99"/>
          <w:sz w:val="24"/>
          <w:szCs w:val="24"/>
        </w:rPr>
        <w:t xml:space="preserve"> </w:t>
      </w:r>
      <w:r>
        <w:rPr>
          <w:rFonts w:cs="Times New Roman" w:ascii="Times New Roman" w:hAnsi="Times New Roman"/>
          <w:sz w:val="24"/>
          <w:szCs w:val="24"/>
        </w:rPr>
        <w:t>application delimiting</w:t>
      </w:r>
      <w:r>
        <w:rPr>
          <w:rFonts w:cs="Times New Roman" w:ascii="Times New Roman" w:hAnsi="Times New Roman"/>
          <w:spacing w:val="-6"/>
          <w:sz w:val="24"/>
          <w:szCs w:val="24"/>
        </w:rPr>
        <w:t xml:space="preserve"> </w:t>
      </w:r>
      <w:r>
        <w:rPr>
          <w:rFonts w:cs="Times New Roman" w:ascii="Times New Roman" w:hAnsi="Times New Roman"/>
          <w:sz w:val="24"/>
          <w:szCs w:val="24"/>
        </w:rPr>
        <w:t>surveys</w:t>
      </w:r>
      <w:r>
        <w:rPr>
          <w:rFonts w:cs="Times New Roman" w:ascii="Times New Roman" w:hAnsi="Times New Roman"/>
          <w:spacing w:val="-5"/>
          <w:sz w:val="24"/>
          <w:szCs w:val="24"/>
        </w:rPr>
        <w:t xml:space="preserve"> are conducted again. </w:t>
      </w:r>
      <w:r>
        <w:rPr>
          <w:rFonts w:cs="Times New Roman" w:ascii="Times New Roman" w:hAnsi="Times New Roman"/>
          <w:sz w:val="24"/>
          <w:szCs w:val="24"/>
        </w:rPr>
        <w:t>This</w:t>
      </w:r>
      <w:r>
        <w:rPr>
          <w:rFonts w:cs="Times New Roman" w:ascii="Times New Roman" w:hAnsi="Times New Roman"/>
          <w:spacing w:val="-5"/>
          <w:sz w:val="24"/>
          <w:szCs w:val="24"/>
        </w:rPr>
        <w:t xml:space="preserve"> </w:t>
      </w:r>
      <w:r>
        <w:rPr>
          <w:rFonts w:cs="Times New Roman" w:ascii="Times New Roman" w:hAnsi="Times New Roman"/>
          <w:sz w:val="24"/>
          <w:szCs w:val="24"/>
        </w:rPr>
        <w:t>sequence</w:t>
      </w:r>
      <w:r>
        <w:rPr>
          <w:rFonts w:cs="Times New Roman" w:ascii="Times New Roman" w:hAnsi="Times New Roman"/>
          <w:spacing w:val="-6"/>
          <w:sz w:val="24"/>
          <w:szCs w:val="24"/>
        </w:rPr>
        <w:t xml:space="preserve"> </w:t>
      </w:r>
      <w:r>
        <w:rPr>
          <w:rFonts w:cs="Times New Roman" w:ascii="Times New Roman" w:hAnsi="Times New Roman"/>
          <w:sz w:val="24"/>
          <w:szCs w:val="24"/>
        </w:rPr>
        <w:t>is</w:t>
      </w:r>
      <w:r>
        <w:rPr>
          <w:rFonts w:cs="Times New Roman" w:ascii="Times New Roman" w:hAnsi="Times New Roman"/>
          <w:spacing w:val="-5"/>
          <w:sz w:val="24"/>
          <w:szCs w:val="24"/>
        </w:rPr>
        <w:t xml:space="preserve"> </w:t>
      </w:r>
      <w:r>
        <w:rPr>
          <w:rFonts w:cs="Times New Roman" w:ascii="Times New Roman" w:hAnsi="Times New Roman"/>
          <w:sz w:val="24"/>
          <w:szCs w:val="24"/>
        </w:rPr>
        <w:t>repeated every</w:t>
      </w:r>
      <w:r>
        <w:rPr>
          <w:rFonts w:cs="Times New Roman" w:ascii="Times New Roman" w:hAnsi="Times New Roman"/>
          <w:spacing w:val="-4"/>
          <w:sz w:val="24"/>
          <w:szCs w:val="24"/>
        </w:rPr>
        <w:t xml:space="preserve"> </w:t>
      </w:r>
      <w:r>
        <w:rPr>
          <w:rFonts w:cs="Times New Roman" w:ascii="Times New Roman" w:hAnsi="Times New Roman"/>
          <w:sz w:val="24"/>
          <w:szCs w:val="24"/>
        </w:rPr>
        <w:t>six</w:t>
      </w:r>
      <w:r>
        <w:rPr>
          <w:rFonts w:cs="Times New Roman" w:ascii="Times New Roman" w:hAnsi="Times New Roman"/>
          <w:spacing w:val="-3"/>
          <w:sz w:val="24"/>
          <w:szCs w:val="24"/>
        </w:rPr>
        <w:t xml:space="preserve"> </w:t>
      </w:r>
      <w:r>
        <w:rPr>
          <w:rFonts w:cs="Times New Roman" w:ascii="Times New Roman" w:hAnsi="Times New Roman"/>
          <w:sz w:val="24"/>
          <w:szCs w:val="24"/>
        </w:rPr>
        <w:t>weeks</w:t>
      </w:r>
      <w:r>
        <w:rPr>
          <w:rFonts w:cs="Times New Roman" w:ascii="Times New Roman" w:hAnsi="Times New Roman"/>
          <w:spacing w:val="-3"/>
          <w:sz w:val="24"/>
          <w:szCs w:val="24"/>
        </w:rPr>
        <w:t xml:space="preserve"> </w:t>
      </w:r>
      <w:r>
        <w:rPr>
          <w:rFonts w:cs="Times New Roman" w:ascii="Times New Roman" w:hAnsi="Times New Roman"/>
          <w:sz w:val="24"/>
          <w:szCs w:val="24"/>
        </w:rPr>
        <w:t>during</w:t>
      </w:r>
      <w:r>
        <w:rPr>
          <w:rFonts w:cs="Times New Roman" w:ascii="Times New Roman" w:hAnsi="Times New Roman"/>
          <w:spacing w:val="-3"/>
          <w:sz w:val="24"/>
          <w:szCs w:val="24"/>
        </w:rPr>
        <w:t xml:space="preserve"> </w:t>
      </w:r>
      <w:r>
        <w:rPr>
          <w:rFonts w:cs="Times New Roman" w:ascii="Times New Roman" w:hAnsi="Times New Roman"/>
          <w:sz w:val="24"/>
          <w:szCs w:val="24"/>
        </w:rPr>
        <w:t>this</w:t>
      </w:r>
      <w:r>
        <w:rPr>
          <w:rFonts w:cs="Times New Roman" w:ascii="Times New Roman" w:hAnsi="Times New Roman"/>
          <w:spacing w:val="-3"/>
          <w:sz w:val="24"/>
          <w:szCs w:val="24"/>
        </w:rPr>
        <w:t xml:space="preserve"> </w:t>
      </w:r>
      <w:r>
        <w:rPr>
          <w:rFonts w:cs="Times New Roman" w:ascii="Times New Roman" w:hAnsi="Times New Roman"/>
          <w:sz w:val="24"/>
          <w:szCs w:val="24"/>
        </w:rPr>
        <w:t>reporting</w:t>
      </w:r>
      <w:r>
        <w:rPr>
          <w:rFonts w:cs="Times New Roman" w:ascii="Times New Roman" w:hAnsi="Times New Roman"/>
          <w:spacing w:val="-3"/>
          <w:sz w:val="24"/>
          <w:szCs w:val="24"/>
        </w:rPr>
        <w:t xml:space="preserve"> </w:t>
      </w:r>
      <w:r>
        <w:rPr>
          <w:rFonts w:cs="Times New Roman" w:ascii="Times New Roman" w:hAnsi="Times New Roman"/>
          <w:sz w:val="24"/>
          <w:szCs w:val="24"/>
        </w:rPr>
        <w:t>period.</w:t>
      </w:r>
      <w:r>
        <w:rPr>
          <w:rFonts w:cs="Times New Roman" w:ascii="Times New Roman" w:hAnsi="Times New Roman"/>
          <w:spacing w:val="54"/>
          <w:sz w:val="24"/>
          <w:szCs w:val="24"/>
        </w:rPr>
        <w:t xml:space="preserve"> </w:t>
      </w:r>
      <w:r>
        <w:rPr>
          <w:rFonts w:cs="Times New Roman" w:ascii="Times New Roman" w:hAnsi="Times New Roman"/>
          <w:sz w:val="24"/>
          <w:szCs w:val="24"/>
        </w:rPr>
        <w:t>Sites</w:t>
      </w:r>
      <w:r>
        <w:rPr>
          <w:rFonts w:cs="Times New Roman" w:ascii="Times New Roman" w:hAnsi="Times New Roman"/>
          <w:spacing w:val="-3"/>
          <w:sz w:val="24"/>
          <w:szCs w:val="24"/>
        </w:rPr>
        <w:t xml:space="preserve"> </w:t>
      </w:r>
      <w:r>
        <w:rPr>
          <w:rFonts w:cs="Times New Roman" w:ascii="Times New Roman" w:hAnsi="Times New Roman"/>
          <w:sz w:val="24"/>
          <w:szCs w:val="24"/>
        </w:rPr>
        <w:t>which</w:t>
      </w:r>
      <w:r>
        <w:rPr>
          <w:rFonts w:cs="Times New Roman" w:ascii="Times New Roman" w:hAnsi="Times New Roman"/>
          <w:spacing w:val="-3"/>
          <w:sz w:val="24"/>
          <w:szCs w:val="24"/>
        </w:rPr>
        <w:t xml:space="preserve"> </w:t>
      </w:r>
      <w:r>
        <w:rPr>
          <w:rFonts w:cs="Times New Roman" w:ascii="Times New Roman" w:hAnsi="Times New Roman"/>
          <w:sz w:val="24"/>
          <w:szCs w:val="24"/>
        </w:rPr>
        <w:t>had</w:t>
      </w:r>
      <w:r>
        <w:rPr>
          <w:rFonts w:cs="Times New Roman" w:ascii="Times New Roman" w:hAnsi="Times New Roman"/>
          <w:spacing w:val="-3"/>
          <w:sz w:val="24"/>
          <w:szCs w:val="24"/>
        </w:rPr>
        <w:t xml:space="preserve"> </w:t>
      </w:r>
      <w:r>
        <w:rPr>
          <w:rFonts w:cs="Times New Roman" w:ascii="Times New Roman" w:hAnsi="Times New Roman"/>
          <w:sz w:val="24"/>
          <w:szCs w:val="24"/>
        </w:rPr>
        <w:t>been</w:t>
      </w:r>
      <w:r>
        <w:rPr>
          <w:rFonts w:cs="Times New Roman" w:ascii="Times New Roman" w:hAnsi="Times New Roman"/>
          <w:spacing w:val="-3"/>
          <w:sz w:val="24"/>
          <w:szCs w:val="24"/>
        </w:rPr>
        <w:t xml:space="preserve"> </w:t>
      </w:r>
      <w:r>
        <w:rPr>
          <w:rFonts w:cs="Times New Roman" w:ascii="Times New Roman" w:hAnsi="Times New Roman"/>
          <w:sz w:val="24"/>
          <w:szCs w:val="24"/>
        </w:rPr>
        <w:t>treated</w:t>
      </w:r>
      <w:r>
        <w:rPr>
          <w:rFonts w:cs="Times New Roman" w:ascii="Times New Roman" w:hAnsi="Times New Roman"/>
          <w:spacing w:val="-3"/>
          <w:sz w:val="24"/>
          <w:szCs w:val="24"/>
        </w:rPr>
        <w:t xml:space="preserve"> </w:t>
      </w:r>
      <w:r>
        <w:rPr>
          <w:rFonts w:cs="Times New Roman" w:ascii="Times New Roman" w:hAnsi="Times New Roman"/>
          <w:sz w:val="24"/>
          <w:szCs w:val="24"/>
        </w:rPr>
        <w:t>in</w:t>
      </w:r>
      <w:r>
        <w:rPr>
          <w:rFonts w:cs="Times New Roman" w:ascii="Times New Roman" w:hAnsi="Times New Roman"/>
          <w:spacing w:val="-3"/>
          <w:sz w:val="24"/>
          <w:szCs w:val="24"/>
        </w:rPr>
        <w:t xml:space="preserve"> </w:t>
      </w:r>
      <w:r>
        <w:rPr>
          <w:rFonts w:cs="Times New Roman" w:ascii="Times New Roman" w:hAnsi="Times New Roman"/>
          <w:sz w:val="24"/>
          <w:szCs w:val="24"/>
        </w:rPr>
        <w:t>this</w:t>
      </w:r>
      <w:r>
        <w:rPr>
          <w:rFonts w:cs="Times New Roman" w:ascii="Times New Roman" w:hAnsi="Times New Roman"/>
          <w:spacing w:val="-3"/>
          <w:sz w:val="24"/>
          <w:szCs w:val="24"/>
        </w:rPr>
        <w:t xml:space="preserve"> </w:t>
      </w:r>
      <w:r>
        <w:rPr>
          <w:rFonts w:cs="Times New Roman" w:ascii="Times New Roman" w:hAnsi="Times New Roman"/>
          <w:sz w:val="24"/>
          <w:szCs w:val="24"/>
        </w:rPr>
        <w:t>manner</w:t>
      </w:r>
      <w:r>
        <w:rPr>
          <w:rFonts w:cs="Times New Roman" w:ascii="Times New Roman" w:hAnsi="Times New Roman"/>
          <w:spacing w:val="-3"/>
          <w:sz w:val="24"/>
          <w:szCs w:val="24"/>
        </w:rPr>
        <w:t xml:space="preserve"> </w:t>
      </w:r>
      <w:r>
        <w:rPr>
          <w:rFonts w:cs="Times New Roman" w:ascii="Times New Roman" w:hAnsi="Times New Roman"/>
          <w:sz w:val="24"/>
          <w:szCs w:val="24"/>
        </w:rPr>
        <w:t>8 times</w:t>
      </w:r>
      <w:r>
        <w:rPr>
          <w:rFonts w:cs="Times New Roman" w:ascii="Times New Roman" w:hAnsi="Times New Roman"/>
          <w:spacing w:val="-4"/>
          <w:sz w:val="24"/>
          <w:szCs w:val="24"/>
        </w:rPr>
        <w:t xml:space="preserve"> </w:t>
      </w:r>
      <w:r>
        <w:rPr>
          <w:rFonts w:cs="Times New Roman" w:ascii="Times New Roman" w:hAnsi="Times New Roman"/>
          <w:sz w:val="24"/>
          <w:szCs w:val="24"/>
        </w:rPr>
        <w:t>as</w:t>
      </w:r>
      <w:r>
        <w:rPr>
          <w:rFonts w:cs="Times New Roman" w:ascii="Times New Roman" w:hAnsi="Times New Roman"/>
          <w:spacing w:val="-3"/>
          <w:sz w:val="24"/>
          <w:szCs w:val="24"/>
        </w:rPr>
        <w:t xml:space="preserve"> </w:t>
      </w:r>
      <w:r>
        <w:rPr>
          <w:rFonts w:cs="Times New Roman" w:ascii="Times New Roman" w:hAnsi="Times New Roman"/>
          <w:sz w:val="24"/>
          <w:szCs w:val="24"/>
        </w:rPr>
        <w:t>per</w:t>
      </w:r>
      <w:r>
        <w:rPr>
          <w:rFonts w:cs="Times New Roman" w:ascii="Times New Roman" w:hAnsi="Times New Roman"/>
          <w:spacing w:val="-3"/>
          <w:sz w:val="24"/>
          <w:szCs w:val="24"/>
        </w:rPr>
        <w:t xml:space="preserve"> </w:t>
      </w:r>
      <w:r>
        <w:rPr>
          <w:rFonts w:cs="Times New Roman" w:ascii="Times New Roman" w:hAnsi="Times New Roman"/>
          <w:sz w:val="24"/>
          <w:szCs w:val="24"/>
        </w:rPr>
        <w:t>the</w:t>
      </w:r>
      <w:r>
        <w:rPr>
          <w:rFonts w:cs="Times New Roman" w:ascii="Times New Roman" w:hAnsi="Times New Roman"/>
          <w:spacing w:val="-3"/>
          <w:sz w:val="24"/>
          <w:szCs w:val="24"/>
        </w:rPr>
        <w:t xml:space="preserve"> </w:t>
      </w:r>
      <w:r>
        <w:rPr>
          <w:rFonts w:cs="Times New Roman" w:ascii="Times New Roman" w:hAnsi="Times New Roman"/>
          <w:sz w:val="24"/>
          <w:szCs w:val="24"/>
        </w:rPr>
        <w:t>University</w:t>
      </w:r>
      <w:r>
        <w:rPr>
          <w:rFonts w:cs="Times New Roman" w:ascii="Times New Roman" w:hAnsi="Times New Roman"/>
          <w:spacing w:val="-3"/>
          <w:sz w:val="24"/>
          <w:szCs w:val="24"/>
        </w:rPr>
        <w:t xml:space="preserve"> </w:t>
      </w:r>
      <w:r>
        <w:rPr>
          <w:rFonts w:cs="Times New Roman" w:ascii="Times New Roman" w:hAnsi="Times New Roman"/>
          <w:sz w:val="24"/>
          <w:szCs w:val="24"/>
        </w:rPr>
        <w:t>of</w:t>
      </w:r>
      <w:r>
        <w:rPr>
          <w:rFonts w:cs="Times New Roman" w:ascii="Times New Roman" w:hAnsi="Times New Roman"/>
          <w:spacing w:val="-4"/>
          <w:sz w:val="24"/>
          <w:szCs w:val="24"/>
        </w:rPr>
        <w:t xml:space="preserve"> </w:t>
      </w:r>
      <w:r>
        <w:rPr>
          <w:rFonts w:cs="Times New Roman" w:ascii="Times New Roman" w:hAnsi="Times New Roman"/>
          <w:sz w:val="24"/>
          <w:szCs w:val="24"/>
        </w:rPr>
        <w:t>Hawaii</w:t>
      </w:r>
      <w:r>
        <w:rPr>
          <w:rFonts w:cs="Times New Roman" w:ascii="Times New Roman" w:hAnsi="Times New Roman"/>
          <w:spacing w:val="-3"/>
          <w:sz w:val="24"/>
          <w:szCs w:val="24"/>
        </w:rPr>
        <w:t xml:space="preserve"> </w:t>
      </w:r>
      <w:r>
        <w:rPr>
          <w:rFonts w:cs="Times New Roman" w:ascii="Times New Roman" w:hAnsi="Times New Roman"/>
          <w:sz w:val="24"/>
          <w:szCs w:val="24"/>
        </w:rPr>
        <w:t>Ant</w:t>
      </w:r>
      <w:r>
        <w:rPr>
          <w:rFonts w:cs="Times New Roman" w:ascii="Times New Roman" w:hAnsi="Times New Roman"/>
          <w:spacing w:val="-3"/>
          <w:sz w:val="24"/>
          <w:szCs w:val="24"/>
        </w:rPr>
        <w:t xml:space="preserve"> </w:t>
      </w:r>
      <w:r>
        <w:rPr>
          <w:rFonts w:cs="Times New Roman" w:ascii="Times New Roman" w:hAnsi="Times New Roman"/>
          <w:sz w:val="24"/>
          <w:szCs w:val="24"/>
        </w:rPr>
        <w:t>Lab</w:t>
      </w:r>
      <w:r>
        <w:rPr>
          <w:rFonts w:cs="Times New Roman" w:ascii="Times New Roman" w:hAnsi="Times New Roman"/>
          <w:spacing w:val="-3"/>
          <w:sz w:val="24"/>
          <w:szCs w:val="24"/>
        </w:rPr>
        <w:t xml:space="preserve"> </w:t>
      </w:r>
      <w:r>
        <w:rPr>
          <w:rFonts w:cs="Times New Roman" w:ascii="Times New Roman" w:hAnsi="Times New Roman"/>
          <w:sz w:val="24"/>
          <w:szCs w:val="24"/>
        </w:rPr>
        <w:t>protocol,</w:t>
      </w:r>
      <w:r>
        <w:rPr>
          <w:rFonts w:cs="Times New Roman" w:ascii="Times New Roman" w:hAnsi="Times New Roman"/>
          <w:spacing w:val="-3"/>
          <w:sz w:val="24"/>
          <w:szCs w:val="24"/>
        </w:rPr>
        <w:t xml:space="preserve"> </w:t>
      </w:r>
      <w:r>
        <w:rPr>
          <w:rFonts w:cs="Times New Roman" w:ascii="Times New Roman" w:hAnsi="Times New Roman"/>
          <w:sz w:val="24"/>
          <w:szCs w:val="24"/>
        </w:rPr>
        <w:t>and</w:t>
      </w:r>
      <w:r>
        <w:rPr>
          <w:rFonts w:cs="Times New Roman" w:ascii="Times New Roman" w:hAnsi="Times New Roman"/>
          <w:spacing w:val="-4"/>
          <w:sz w:val="24"/>
          <w:szCs w:val="24"/>
        </w:rPr>
        <w:t xml:space="preserve"> </w:t>
      </w:r>
      <w:r>
        <w:rPr>
          <w:rFonts w:cs="Times New Roman" w:ascii="Times New Roman" w:hAnsi="Times New Roman"/>
          <w:sz w:val="24"/>
          <w:szCs w:val="24"/>
        </w:rPr>
        <w:t>in</w:t>
      </w:r>
      <w:r>
        <w:rPr>
          <w:rFonts w:cs="Times New Roman" w:ascii="Times New Roman" w:hAnsi="Times New Roman"/>
          <w:spacing w:val="-3"/>
          <w:sz w:val="24"/>
          <w:szCs w:val="24"/>
        </w:rPr>
        <w:t xml:space="preserve"> </w:t>
      </w:r>
      <w:r>
        <w:rPr>
          <w:rFonts w:cs="Times New Roman" w:ascii="Times New Roman" w:hAnsi="Times New Roman"/>
          <w:sz w:val="24"/>
          <w:szCs w:val="24"/>
        </w:rPr>
        <w:t>which</w:t>
      </w:r>
      <w:r>
        <w:rPr>
          <w:rFonts w:cs="Times New Roman" w:ascii="Times New Roman" w:hAnsi="Times New Roman"/>
          <w:spacing w:val="-3"/>
          <w:sz w:val="24"/>
          <w:szCs w:val="24"/>
        </w:rPr>
        <w:t xml:space="preserve"> </w:t>
      </w:r>
      <w:r>
        <w:rPr>
          <w:rFonts w:cs="Times New Roman" w:ascii="Times New Roman" w:hAnsi="Times New Roman"/>
          <w:sz w:val="24"/>
          <w:szCs w:val="24"/>
        </w:rPr>
        <w:t>LFA</w:t>
      </w:r>
      <w:r>
        <w:rPr>
          <w:rFonts w:cs="Times New Roman" w:ascii="Times New Roman" w:hAnsi="Times New Roman"/>
          <w:spacing w:val="-3"/>
          <w:sz w:val="24"/>
          <w:szCs w:val="24"/>
        </w:rPr>
        <w:t xml:space="preserve"> </w:t>
      </w:r>
      <w:r>
        <w:rPr>
          <w:rFonts w:cs="Times New Roman" w:ascii="Times New Roman" w:hAnsi="Times New Roman"/>
          <w:sz w:val="24"/>
          <w:szCs w:val="24"/>
        </w:rPr>
        <w:t>occurrence</w:t>
      </w:r>
      <w:r>
        <w:rPr>
          <w:rFonts w:cs="Times New Roman" w:ascii="Times New Roman" w:hAnsi="Times New Roman"/>
          <w:spacing w:val="-3"/>
          <w:sz w:val="24"/>
          <w:szCs w:val="24"/>
        </w:rPr>
        <w:t xml:space="preserve"> </w:t>
      </w:r>
      <w:r>
        <w:rPr>
          <w:rFonts w:cs="Times New Roman" w:ascii="Times New Roman" w:hAnsi="Times New Roman"/>
          <w:sz w:val="24"/>
          <w:szCs w:val="24"/>
        </w:rPr>
        <w:t>in baits</w:t>
      </w:r>
      <w:r>
        <w:rPr>
          <w:rFonts w:cs="Times New Roman" w:ascii="Times New Roman" w:hAnsi="Times New Roman"/>
          <w:spacing w:val="-5"/>
          <w:sz w:val="24"/>
          <w:szCs w:val="24"/>
        </w:rPr>
        <w:t xml:space="preserve"> </w:t>
      </w:r>
      <w:r>
        <w:rPr>
          <w:rFonts w:cs="Times New Roman" w:ascii="Times New Roman" w:hAnsi="Times New Roman"/>
          <w:sz w:val="24"/>
          <w:szCs w:val="24"/>
        </w:rPr>
        <w:t>fall</w:t>
      </w:r>
      <w:r>
        <w:rPr>
          <w:rFonts w:cs="Times New Roman" w:ascii="Times New Roman" w:hAnsi="Times New Roman"/>
          <w:spacing w:val="-5"/>
          <w:sz w:val="24"/>
          <w:szCs w:val="24"/>
        </w:rPr>
        <w:t xml:space="preserve"> </w:t>
      </w:r>
      <w:r>
        <w:rPr>
          <w:rFonts w:cs="Times New Roman" w:ascii="Times New Roman" w:hAnsi="Times New Roman"/>
          <w:sz w:val="24"/>
          <w:szCs w:val="24"/>
        </w:rPr>
        <w:t>to</w:t>
      </w:r>
      <w:r>
        <w:rPr>
          <w:rFonts w:cs="Times New Roman" w:ascii="Times New Roman" w:hAnsi="Times New Roman"/>
          <w:spacing w:val="-4"/>
          <w:sz w:val="24"/>
          <w:szCs w:val="24"/>
        </w:rPr>
        <w:t xml:space="preserve"> </w:t>
      </w:r>
      <w:r>
        <w:rPr>
          <w:rFonts w:cs="Times New Roman" w:ascii="Times New Roman" w:hAnsi="Times New Roman"/>
          <w:sz w:val="24"/>
          <w:szCs w:val="24"/>
        </w:rPr>
        <w:t xml:space="preserve">0 </w:t>
      </w:r>
      <w:r>
        <w:rPr>
          <w:rFonts w:cs="Times New Roman" w:ascii="Times New Roman" w:hAnsi="Times New Roman"/>
          <w:sz w:val="24"/>
          <w:szCs w:val="24"/>
          <w:shd w:fill="FFFF00" w:val="clear"/>
        </w:rPr>
        <w:t>(Figures PHOTO and GRAPH),</w:t>
      </w:r>
      <w:r>
        <w:rPr>
          <w:rFonts w:cs="Times New Roman" w:ascii="Times New Roman" w:hAnsi="Times New Roman"/>
          <w:spacing w:val="-5"/>
          <w:sz w:val="24"/>
          <w:szCs w:val="24"/>
        </w:rPr>
        <w:t xml:space="preserve"> </w:t>
      </w:r>
      <w:r>
        <w:rPr>
          <w:rFonts w:cs="Times New Roman" w:ascii="Times New Roman" w:hAnsi="Times New Roman"/>
          <w:sz w:val="24"/>
          <w:szCs w:val="24"/>
        </w:rPr>
        <w:t>are</w:t>
      </w:r>
      <w:r>
        <w:rPr>
          <w:rFonts w:cs="Times New Roman" w:ascii="Times New Roman" w:hAnsi="Times New Roman"/>
          <w:spacing w:val="-5"/>
          <w:sz w:val="24"/>
          <w:szCs w:val="24"/>
        </w:rPr>
        <w:t xml:space="preserve"> </w:t>
      </w:r>
      <w:r>
        <w:rPr>
          <w:rFonts w:cs="Times New Roman" w:ascii="Times New Roman" w:hAnsi="Times New Roman"/>
          <w:sz w:val="24"/>
          <w:szCs w:val="24"/>
        </w:rPr>
        <w:t>removed</w:t>
      </w:r>
      <w:r>
        <w:rPr>
          <w:rFonts w:cs="Times New Roman" w:ascii="Times New Roman" w:hAnsi="Times New Roman"/>
          <w:spacing w:val="-4"/>
          <w:sz w:val="24"/>
          <w:szCs w:val="24"/>
        </w:rPr>
        <w:t xml:space="preserve"> </w:t>
      </w:r>
      <w:r>
        <w:rPr>
          <w:rFonts w:cs="Times New Roman" w:ascii="Times New Roman" w:hAnsi="Times New Roman"/>
          <w:sz w:val="24"/>
          <w:szCs w:val="24"/>
        </w:rPr>
        <w:t>from</w:t>
      </w:r>
      <w:r>
        <w:rPr>
          <w:rFonts w:cs="Times New Roman" w:ascii="Times New Roman" w:hAnsi="Times New Roman"/>
          <w:spacing w:val="-5"/>
          <w:sz w:val="24"/>
          <w:szCs w:val="24"/>
        </w:rPr>
        <w:t xml:space="preserve"> </w:t>
      </w:r>
      <w:r>
        <w:rPr>
          <w:rFonts w:cs="Times New Roman" w:ascii="Times New Roman" w:hAnsi="Times New Roman"/>
          <w:sz w:val="24"/>
          <w:szCs w:val="24"/>
        </w:rPr>
        <w:t>treatment,</w:t>
      </w:r>
      <w:r>
        <w:rPr>
          <w:rFonts w:cs="Times New Roman" w:ascii="Times New Roman" w:hAnsi="Times New Roman"/>
          <w:spacing w:val="-5"/>
          <w:sz w:val="24"/>
          <w:szCs w:val="24"/>
        </w:rPr>
        <w:t xml:space="preserve"> </w:t>
      </w:r>
      <w:r>
        <w:rPr>
          <w:rFonts w:cs="Times New Roman" w:ascii="Times New Roman" w:hAnsi="Times New Roman"/>
          <w:sz w:val="24"/>
          <w:szCs w:val="24"/>
        </w:rPr>
        <w:t>and</w:t>
      </w:r>
      <w:r>
        <w:rPr>
          <w:rFonts w:cs="Times New Roman" w:ascii="Times New Roman" w:hAnsi="Times New Roman"/>
          <w:spacing w:val="-4"/>
          <w:sz w:val="24"/>
          <w:szCs w:val="24"/>
        </w:rPr>
        <w:t xml:space="preserve"> </w:t>
      </w:r>
      <w:r>
        <w:rPr>
          <w:rFonts w:cs="Times New Roman" w:ascii="Times New Roman" w:hAnsi="Times New Roman"/>
          <w:sz w:val="24"/>
          <w:szCs w:val="24"/>
        </w:rPr>
        <w:t>the</w:t>
      </w:r>
      <w:r>
        <w:rPr>
          <w:rFonts w:cs="Times New Roman" w:ascii="Times New Roman" w:hAnsi="Times New Roman"/>
          <w:spacing w:val="-5"/>
          <w:sz w:val="24"/>
          <w:szCs w:val="24"/>
        </w:rPr>
        <w:t xml:space="preserve"> </w:t>
      </w:r>
      <w:r>
        <w:rPr>
          <w:rFonts w:cs="Times New Roman" w:ascii="Times New Roman" w:hAnsi="Times New Roman"/>
          <w:sz w:val="24"/>
          <w:szCs w:val="24"/>
        </w:rPr>
        <w:t>property</w:t>
      </w:r>
      <w:r>
        <w:rPr>
          <w:rFonts w:cs="Times New Roman" w:ascii="Times New Roman" w:hAnsi="Times New Roman"/>
          <w:spacing w:val="-4"/>
          <w:sz w:val="24"/>
          <w:szCs w:val="24"/>
        </w:rPr>
        <w:t xml:space="preserve"> </w:t>
      </w:r>
      <w:r>
        <w:rPr>
          <w:rFonts w:cs="Times New Roman" w:ascii="Times New Roman" w:hAnsi="Times New Roman"/>
          <w:sz w:val="24"/>
          <w:szCs w:val="24"/>
        </w:rPr>
        <w:t>owners/managers</w:t>
      </w:r>
      <w:r>
        <w:rPr>
          <w:rFonts w:cs="Times New Roman" w:ascii="Times New Roman" w:hAnsi="Times New Roman"/>
          <w:spacing w:val="-5"/>
          <w:sz w:val="24"/>
          <w:szCs w:val="24"/>
        </w:rPr>
        <w:t xml:space="preserve"> are </w:t>
      </w:r>
      <w:r>
        <w:rPr>
          <w:rFonts w:cs="Times New Roman" w:ascii="Times New Roman" w:hAnsi="Times New Roman"/>
          <w:sz w:val="24"/>
          <w:szCs w:val="24"/>
        </w:rPr>
        <w:t>informed</w:t>
      </w:r>
      <w:r>
        <w:rPr>
          <w:rFonts w:cs="Times New Roman" w:ascii="Times New Roman" w:hAnsi="Times New Roman"/>
          <w:spacing w:val="-5"/>
          <w:sz w:val="24"/>
          <w:szCs w:val="24"/>
        </w:rPr>
        <w:t xml:space="preserve"> </w:t>
      </w:r>
      <w:r>
        <w:rPr>
          <w:rFonts w:cs="Times New Roman" w:ascii="Times New Roman" w:hAnsi="Times New Roman"/>
          <w:sz w:val="24"/>
          <w:szCs w:val="24"/>
        </w:rPr>
        <w:t>of strategies</w:t>
      </w:r>
      <w:r>
        <w:rPr>
          <w:rFonts w:cs="Times New Roman" w:ascii="Times New Roman" w:hAnsi="Times New Roman"/>
          <w:spacing w:val="-5"/>
          <w:sz w:val="24"/>
          <w:szCs w:val="24"/>
        </w:rPr>
        <w:t xml:space="preserve"> to </w:t>
      </w:r>
      <w:r>
        <w:rPr>
          <w:rFonts w:cs="Times New Roman" w:ascii="Times New Roman" w:hAnsi="Times New Roman"/>
          <w:sz w:val="24"/>
          <w:szCs w:val="24"/>
        </w:rPr>
        <w:t>keep</w:t>
      </w:r>
      <w:r>
        <w:rPr>
          <w:rFonts w:cs="Times New Roman" w:ascii="Times New Roman" w:hAnsi="Times New Roman"/>
          <w:spacing w:val="-5"/>
          <w:sz w:val="24"/>
          <w:szCs w:val="24"/>
        </w:rPr>
        <w:t xml:space="preserve"> </w:t>
      </w:r>
      <w:r>
        <w:rPr>
          <w:rFonts w:cs="Times New Roman" w:ascii="Times New Roman" w:hAnsi="Times New Roman"/>
          <w:sz w:val="24"/>
          <w:szCs w:val="24"/>
        </w:rPr>
        <w:t>LFA</w:t>
      </w:r>
      <w:r>
        <w:rPr>
          <w:rFonts w:cs="Times New Roman" w:ascii="Times New Roman" w:hAnsi="Times New Roman"/>
          <w:spacing w:val="-5"/>
          <w:sz w:val="24"/>
          <w:szCs w:val="24"/>
        </w:rPr>
        <w:t xml:space="preserve"> </w:t>
      </w:r>
      <w:r>
        <w:rPr>
          <w:rFonts w:cs="Times New Roman" w:ascii="Times New Roman" w:hAnsi="Times New Roman"/>
          <w:sz w:val="24"/>
          <w:szCs w:val="24"/>
        </w:rPr>
        <w:t>from</w:t>
      </w:r>
      <w:r>
        <w:rPr>
          <w:rFonts w:cs="Times New Roman" w:ascii="Times New Roman" w:hAnsi="Times New Roman"/>
          <w:spacing w:val="-4"/>
          <w:sz w:val="24"/>
          <w:szCs w:val="24"/>
        </w:rPr>
        <w:t xml:space="preserve"> </w:t>
      </w:r>
      <w:r>
        <w:rPr>
          <w:rFonts w:cs="Times New Roman" w:ascii="Times New Roman" w:hAnsi="Times New Roman"/>
          <w:sz w:val="24"/>
          <w:szCs w:val="24"/>
        </w:rPr>
        <w:t>re-infesting</w:t>
      </w:r>
      <w:r>
        <w:rPr>
          <w:rFonts w:cs="Times New Roman" w:ascii="Times New Roman" w:hAnsi="Times New Roman"/>
          <w:spacing w:val="-5"/>
          <w:sz w:val="24"/>
          <w:szCs w:val="24"/>
        </w:rPr>
        <w:t xml:space="preserve"> </w:t>
      </w:r>
      <w:r>
        <w:rPr>
          <w:rFonts w:cs="Times New Roman" w:ascii="Times New Roman" w:hAnsi="Times New Roman"/>
          <w:sz w:val="24"/>
          <w:szCs w:val="24"/>
        </w:rPr>
        <w:t>their</w:t>
      </w:r>
      <w:r>
        <w:rPr>
          <w:rFonts w:cs="Times New Roman" w:ascii="Times New Roman" w:hAnsi="Times New Roman"/>
          <w:spacing w:val="-5"/>
          <w:sz w:val="24"/>
          <w:szCs w:val="24"/>
        </w:rPr>
        <w:t xml:space="preserve"> </w:t>
      </w:r>
      <w:r>
        <w:rPr>
          <w:rFonts w:cs="Times New Roman" w:ascii="Times New Roman" w:hAnsi="Times New Roman"/>
          <w:sz w:val="24"/>
          <w:szCs w:val="24"/>
        </w:rPr>
        <w:t>property</w:t>
      </w:r>
      <w:r>
        <w:rPr>
          <w:rFonts w:cs="Times New Roman" w:ascii="Times New Roman" w:hAnsi="Times New Roman"/>
          <w:spacing w:val="-5"/>
          <w:sz w:val="24"/>
          <w:szCs w:val="24"/>
        </w:rPr>
        <w:t xml:space="preserve"> </w:t>
      </w:r>
      <w:r>
        <w:rPr>
          <w:rFonts w:cs="Times New Roman" w:ascii="Times New Roman" w:hAnsi="Times New Roman"/>
          <w:sz w:val="24"/>
          <w:szCs w:val="24"/>
        </w:rPr>
        <w:t>in</w:t>
      </w:r>
      <w:r>
        <w:rPr>
          <w:rFonts w:cs="Times New Roman" w:ascii="Times New Roman" w:hAnsi="Times New Roman"/>
          <w:spacing w:val="-4"/>
          <w:sz w:val="24"/>
          <w:szCs w:val="24"/>
        </w:rPr>
        <w:t xml:space="preserve"> </w:t>
      </w:r>
      <w:r>
        <w:rPr>
          <w:rFonts w:cs="Times New Roman" w:ascii="Times New Roman" w:hAnsi="Times New Roman"/>
          <w:sz w:val="24"/>
          <w:szCs w:val="24"/>
        </w:rPr>
        <w:t>the</w:t>
      </w:r>
      <w:r>
        <w:rPr>
          <w:rFonts w:cs="Times New Roman" w:ascii="Times New Roman" w:hAnsi="Times New Roman"/>
          <w:spacing w:val="-6"/>
          <w:sz w:val="24"/>
          <w:szCs w:val="24"/>
        </w:rPr>
        <w:t xml:space="preserve"> </w:t>
      </w:r>
      <w:r>
        <w:rPr>
          <w:rFonts w:cs="Times New Roman" w:ascii="Times New Roman" w:hAnsi="Times New Roman"/>
          <w:sz w:val="24"/>
          <w:szCs w:val="24"/>
        </w:rPr>
        <w:t xml:space="preserve">future. </w:t>
      </w:r>
    </w:p>
    <w:p>
      <w:pPr>
        <w:pStyle w:val="TextBody"/>
        <w:widowControl w:val="false"/>
        <w:tabs>
          <w:tab w:val="left" w:pos="473" w:leader="none"/>
        </w:tabs>
        <w:overflowPunct w:val="true"/>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Heading1"/>
        <w:spacing w:lineRule="auto" w:line="223" w:before="83" w:after="0"/>
        <w:rPr>
          <w:rFonts w:cs="Times New Roman"/>
        </w:rPr>
      </w:pPr>
      <w:r>
        <w:rPr>
          <w:rFonts w:cs="Times New Roman"/>
        </w:rPr>
        <w:t xml:space="preserve"> </w:t>
      </w:r>
      <w:r>
        <w:rPr>
          <w:rFonts w:cs="Times New Roman"/>
        </w:rPr>
        <w:drawing>
          <wp:inline distT="0" distB="0" distL="0" distR="0">
            <wp:extent cx="6388100" cy="199771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6388100" cy="1997710"/>
                    </a:xfrm>
                    <a:prstGeom prst="rect">
                      <a:avLst/>
                    </a:prstGeom>
                    <a:noFill/>
                    <a:ln w="9525">
                      <a:noFill/>
                      <a:miter lim="800000"/>
                      <a:headEnd/>
                      <a:tailEnd/>
                    </a:ln>
                  </pic:spPr>
                </pic:pic>
              </a:graphicData>
            </a:graphic>
          </wp:inline>
        </w:drawing>
      </w:r>
    </w:p>
    <w:p>
      <w:pPr>
        <w:pStyle w:val="Normal"/>
        <w:spacing w:lineRule="auto" w:line="223"/>
        <w:ind w:left="114" w:right="15" w:hanging="0"/>
        <w:rPr>
          <w:rFonts w:cs="Times New Roman" w:ascii="Times New Roman" w:hAnsi="Times New Roman"/>
          <w:sz w:val="24"/>
          <w:szCs w:val="24"/>
        </w:rPr>
      </w:pPr>
      <w:r>
        <w:rPr>
          <w:rFonts w:eastAsia="Times New Roman" w:cs="Times New Roman" w:ascii="Times New Roman" w:hAnsi="Times New Roman"/>
          <w:bCs/>
          <w:sz w:val="24"/>
          <w:szCs w:val="24"/>
          <w:shd w:fill="FFFF00" w:val="clear"/>
        </w:rPr>
        <w:t>Figure</w:t>
      </w:r>
      <w:r>
        <w:rPr>
          <w:rFonts w:eastAsia="Times New Roman" w:cs="Times New Roman" w:ascii="Times New Roman" w:hAnsi="Times New Roman"/>
          <w:bCs/>
          <w:spacing w:val="-3"/>
          <w:sz w:val="24"/>
          <w:szCs w:val="24"/>
          <w:shd w:fill="FFFF00" w:val="clear"/>
        </w:rPr>
        <w:t xml:space="preserve"> </w:t>
      </w:r>
      <w:r>
        <w:rPr>
          <w:rFonts w:eastAsia="Times New Roman" w:cs="Times New Roman" w:ascii="Times New Roman" w:hAnsi="Times New Roman"/>
          <w:bCs/>
          <w:sz w:val="24"/>
          <w:szCs w:val="24"/>
          <w:shd w:fill="FFFF00" w:val="clear"/>
        </w:rPr>
        <w:t>?.</w:t>
      </w:r>
      <w:r>
        <w:rPr>
          <w:rFonts w:eastAsia="Times New Roman" w:cs="Times New Roman" w:ascii="Times New Roman" w:hAnsi="Times New Roman"/>
          <w:bCs/>
          <w:spacing w:val="56"/>
          <w:sz w:val="24"/>
          <w:szCs w:val="24"/>
        </w:rPr>
        <w:t xml:space="preserve"> </w:t>
      </w:r>
      <w:r>
        <w:rPr>
          <w:rFonts w:eastAsia="Times New Roman" w:cs="Times New Roman" w:ascii="Times New Roman" w:hAnsi="Times New Roman"/>
          <w:bCs/>
          <w:sz w:val="24"/>
          <w:szCs w:val="24"/>
        </w:rPr>
        <w:t>Map</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of</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the</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WWII</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Veteran’s</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Park</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on</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Guam</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showing</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the</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results</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of</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the</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pacing w:val="-1"/>
          <w:sz w:val="24"/>
          <w:szCs w:val="24"/>
        </w:rPr>
        <w:t>initial</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delimiting</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survey</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conducted.</w:t>
      </w:r>
      <w:r>
        <w:rPr>
          <w:rFonts w:eastAsia="Times New Roman" w:cs="Times New Roman" w:ascii="Times New Roman" w:hAnsi="Times New Roman"/>
          <w:bCs/>
          <w:spacing w:val="56"/>
          <w:sz w:val="24"/>
          <w:szCs w:val="24"/>
        </w:rPr>
        <w:t xml:space="preserve"> </w:t>
      </w:r>
      <w:r>
        <w:rPr>
          <w:rFonts w:eastAsia="Times New Roman" w:cs="Times New Roman" w:ascii="Times New Roman" w:hAnsi="Times New Roman"/>
          <w:bCs/>
          <w:sz w:val="24"/>
          <w:szCs w:val="24"/>
        </w:rPr>
        <w:t>Flags</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in</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red</w:t>
      </w:r>
      <w:r>
        <w:rPr>
          <w:rFonts w:eastAsia="Times New Roman" w:cs="Times New Roman" w:ascii="Times New Roman" w:hAnsi="Times New Roman"/>
          <w:bCs/>
          <w:spacing w:val="26"/>
          <w:sz w:val="24"/>
          <w:szCs w:val="24"/>
        </w:rPr>
        <w:t xml:space="preserve"> </w:t>
      </w:r>
      <w:r>
        <w:rPr>
          <w:rFonts w:eastAsia="Times New Roman" w:cs="Times New Roman" w:ascii="Times New Roman" w:hAnsi="Times New Roman"/>
          <w:bCs/>
          <w:sz w:val="24"/>
          <w:szCs w:val="24"/>
        </w:rPr>
        <w:t>indicate</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baits</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on</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which</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LFA</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were</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collected;</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yellow</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flags</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indicate</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sampling</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sites</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where</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no</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LFA</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were</w:t>
      </w:r>
      <w:r>
        <w:rPr>
          <w:rFonts w:eastAsia="Times New Roman" w:cs="Times New Roman" w:ascii="Times New Roman" w:hAnsi="Times New Roman"/>
          <w:bCs/>
          <w:spacing w:val="-2"/>
          <w:sz w:val="24"/>
          <w:szCs w:val="24"/>
        </w:rPr>
        <w:t xml:space="preserve"> </w:t>
      </w:r>
      <w:r>
        <w:rPr>
          <w:rFonts w:eastAsia="Times New Roman" w:cs="Times New Roman" w:ascii="Times New Roman" w:hAnsi="Times New Roman"/>
          <w:bCs/>
          <w:sz w:val="24"/>
          <w:szCs w:val="24"/>
        </w:rPr>
        <w:t>collected</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on</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the</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baits.</w:t>
      </w:r>
      <w:r>
        <w:rPr>
          <w:rFonts w:eastAsia="Times New Roman" w:cs="Times New Roman" w:ascii="Times New Roman" w:hAnsi="Times New Roman"/>
          <w:bCs/>
          <w:spacing w:val="55"/>
          <w:sz w:val="24"/>
          <w:szCs w:val="24"/>
        </w:rPr>
        <w:t xml:space="preserve"> </w:t>
      </w:r>
      <w:r>
        <w:rPr>
          <w:rFonts w:eastAsia="Times New Roman" w:cs="Times New Roman" w:ascii="Times New Roman" w:hAnsi="Times New Roman"/>
          <w:bCs/>
          <w:sz w:val="24"/>
          <w:szCs w:val="24"/>
        </w:rPr>
        <w:t>No</w:t>
      </w:r>
      <w:r>
        <w:rPr>
          <w:rFonts w:eastAsia="Times New Roman" w:cs="Times New Roman" w:ascii="Times New Roman" w:hAnsi="Times New Roman"/>
          <w:bCs/>
          <w:spacing w:val="-3"/>
          <w:sz w:val="24"/>
          <w:szCs w:val="24"/>
        </w:rPr>
        <w:t xml:space="preserve"> </w:t>
      </w:r>
      <w:r>
        <w:rPr>
          <w:rFonts w:eastAsia="Times New Roman" w:cs="Times New Roman" w:ascii="Times New Roman" w:hAnsi="Times New Roman"/>
          <w:bCs/>
          <w:sz w:val="24"/>
          <w:szCs w:val="24"/>
        </w:rPr>
        <w:t>LFA were</w:t>
      </w:r>
      <w:r>
        <w:rPr>
          <w:rFonts w:eastAsia="Times New Roman" w:cs="Times New Roman" w:ascii="Times New Roman" w:hAnsi="Times New Roman"/>
          <w:bCs/>
          <w:spacing w:val="-5"/>
          <w:sz w:val="24"/>
          <w:szCs w:val="24"/>
        </w:rPr>
        <w:t xml:space="preserve"> </w:t>
      </w:r>
      <w:r>
        <w:rPr>
          <w:rFonts w:eastAsia="Times New Roman" w:cs="Times New Roman" w:ascii="Times New Roman" w:hAnsi="Times New Roman"/>
          <w:bCs/>
          <w:sz w:val="24"/>
          <w:szCs w:val="24"/>
        </w:rPr>
        <w:t>collected</w:t>
      </w:r>
      <w:r>
        <w:rPr>
          <w:rFonts w:eastAsia="Times New Roman" w:cs="Times New Roman" w:ascii="Times New Roman" w:hAnsi="Times New Roman"/>
          <w:bCs/>
          <w:spacing w:val="-5"/>
          <w:sz w:val="24"/>
          <w:szCs w:val="24"/>
        </w:rPr>
        <w:t xml:space="preserve"> </w:t>
      </w:r>
      <w:r>
        <w:rPr>
          <w:rFonts w:eastAsia="Times New Roman" w:cs="Times New Roman" w:ascii="Times New Roman" w:hAnsi="Times New Roman"/>
          <w:bCs/>
          <w:sz w:val="24"/>
          <w:szCs w:val="24"/>
        </w:rPr>
        <w:t>after</w:t>
      </w:r>
      <w:r>
        <w:rPr>
          <w:rFonts w:eastAsia="Times New Roman" w:cs="Times New Roman" w:ascii="Times New Roman" w:hAnsi="Times New Roman"/>
          <w:bCs/>
          <w:spacing w:val="-5"/>
          <w:sz w:val="24"/>
          <w:szCs w:val="24"/>
        </w:rPr>
        <w:t xml:space="preserve"> </w:t>
      </w:r>
      <w:r>
        <w:rPr>
          <w:rFonts w:eastAsia="Times New Roman" w:cs="Times New Roman" w:ascii="Times New Roman" w:hAnsi="Times New Roman"/>
          <w:bCs/>
          <w:sz w:val="24"/>
          <w:szCs w:val="24"/>
        </w:rPr>
        <w:t>the</w:t>
      </w:r>
      <w:r>
        <w:rPr>
          <w:rFonts w:eastAsia="Times New Roman" w:cs="Times New Roman" w:ascii="Times New Roman" w:hAnsi="Times New Roman"/>
          <w:bCs/>
          <w:spacing w:val="-5"/>
          <w:sz w:val="24"/>
          <w:szCs w:val="24"/>
        </w:rPr>
        <w:t xml:space="preserve"> </w:t>
      </w:r>
      <w:r>
        <w:rPr>
          <w:rFonts w:eastAsia="Times New Roman" w:cs="Times New Roman" w:ascii="Times New Roman" w:hAnsi="Times New Roman"/>
          <w:bCs/>
          <w:sz w:val="24"/>
          <w:szCs w:val="24"/>
        </w:rPr>
        <w:t>7</w:t>
      </w:r>
      <w:r>
        <w:rPr>
          <w:rFonts w:eastAsia="Times New Roman" w:cs="Times New Roman" w:ascii="Times New Roman" w:hAnsi="Times New Roman"/>
          <w:bCs/>
          <w:position w:val="11"/>
          <w:sz w:val="16"/>
          <w:szCs w:val="16"/>
        </w:rPr>
        <w:t>th</w:t>
      </w:r>
      <w:r>
        <w:rPr>
          <w:rFonts w:eastAsia="Times New Roman" w:cs="Times New Roman" w:ascii="Times New Roman" w:hAnsi="Times New Roman"/>
          <w:bCs/>
          <w:spacing w:val="15"/>
          <w:position w:val="11"/>
          <w:sz w:val="16"/>
          <w:szCs w:val="16"/>
        </w:rPr>
        <w:t xml:space="preserve"> </w:t>
      </w:r>
      <w:r>
        <w:rPr>
          <w:rFonts w:eastAsia="Times New Roman" w:cs="Times New Roman" w:ascii="Times New Roman" w:hAnsi="Times New Roman"/>
          <w:bCs/>
          <w:sz w:val="24"/>
          <w:szCs w:val="24"/>
        </w:rPr>
        <w:t>treatment</w:t>
      </w:r>
      <w:r>
        <w:rPr>
          <w:rFonts w:eastAsia="Times New Roman" w:cs="Times New Roman" w:ascii="Times New Roman" w:hAnsi="Times New Roman"/>
          <w:bCs/>
          <w:spacing w:val="-4"/>
          <w:sz w:val="24"/>
          <w:szCs w:val="24"/>
        </w:rPr>
        <w:t xml:space="preserve"> </w:t>
      </w:r>
      <w:r>
        <w:rPr>
          <w:rFonts w:eastAsia="Times New Roman" w:cs="Times New Roman" w:ascii="Times New Roman" w:hAnsi="Times New Roman"/>
          <w:bCs/>
          <w:sz w:val="24"/>
          <w:szCs w:val="24"/>
        </w:rPr>
        <w:t xml:space="preserve">episode. </w:t>
      </w:r>
      <w:r>
        <w:rPr>
          <w:rFonts w:cs="Times New Roman" w:ascii="Times New Roman" w:hAnsi="Times New Roman"/>
          <w:sz w:val="24"/>
          <w:szCs w:val="24"/>
        </w:rPr>
        <w:t>(Source: Dr. Ross Miller, University of Guam)</w:t>
      </w:r>
    </w:p>
    <w:p>
      <w:pPr>
        <w:pStyle w:val="TextBody"/>
        <w:widowControl w:val="false"/>
        <w:tabs>
          <w:tab w:val="left" w:pos="473" w:leader="none"/>
        </w:tabs>
        <w:overflowPunct w:val="true"/>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TextBody"/>
        <w:widowControl w:val="false"/>
        <w:tabs>
          <w:tab w:val="left" w:pos="832" w:leader="none"/>
        </w:tabs>
        <w:spacing w:lineRule="auto" w:line="240" w:before="0" w:after="0"/>
        <w:ind w:left="0" w:right="135" w:hanging="0"/>
        <w:rPr/>
      </w:pPr>
      <w:r>
        <w:rPr/>
        <w:pict>
          <v:group id="shape_0" alt="Group 5" style="position:absolute;margin-left:0pt;margin-top:0pt;width:601.25pt;height:266.35pt" coordorigin="0,0" coordsize="12025,5327">
            <v:group id="shape_0" alt="Group 413" style="position:absolute;left:439;top:4412;width:7236;height:0">
              <v:line id="shape_0" from="439,4412" to="7675,4412" stroked="t" style="position:absolute">
                <v:stroke color="#868686" weight="9000" joinstyle="round" endcap="flat"/>
                <v:fill on="false" detectmouseclick="t"/>
              </v:line>
            </v:group>
            <v:group id="shape_0" alt="Group 411" style="position:absolute;left:439;top:3947;width:7236;height:0">
              <v:line id="shape_0" from="439,3947" to="7675,3947" stroked="t" style="position:absolute">
                <v:stroke color="#868686" weight="9000" joinstyle="round" endcap="flat"/>
                <v:fill on="false" detectmouseclick="t"/>
              </v:line>
            </v:group>
            <v:group id="shape_0" alt="Group 409" style="position:absolute;left:439;top:3483;width:7236;height:0">
              <v:line id="shape_0" from="439,3483" to="7675,3483" stroked="t" style="position:absolute">
                <v:stroke color="#868686" weight="9000" joinstyle="round" endcap="flat"/>
                <v:fill on="false" detectmouseclick="t"/>
              </v:line>
            </v:group>
            <v:group id="shape_0" alt="Group 407" style="position:absolute;left:439;top:3018;width:7236;height:0">
              <v:line id="shape_0" from="439,3018" to="7675,3018" stroked="t" style="position:absolute">
                <v:stroke color="#868686" weight="9000" joinstyle="round" endcap="flat"/>
                <v:fill on="false" detectmouseclick="t"/>
              </v:line>
            </v:group>
            <v:group id="shape_0" alt="Group 405" style="position:absolute;left:439;top:2554;width:2788;height:0">
              <v:line id="shape_0" from="439,2554" to="3227,2554" stroked="t" style="position:absolute">
                <v:stroke color="#868686" weight="9000" joinstyle="round" endcap="flat"/>
                <v:fill on="false" detectmouseclick="t"/>
              </v:line>
            </v:group>
            <v:group id="shape_0" alt="Group 403" style="position:absolute;left:439;top:2085;width:7236;height:0">
              <v:line id="shape_0" from="439,2085" to="7675,2085" stroked="t" style="position:absolute">
                <v:stroke color="#868686" weight="9000" joinstyle="round" endcap="flat"/>
                <v:fill on="false" detectmouseclick="t"/>
              </v:line>
            </v:group>
            <v:group id="shape_0" alt="Group 401" style="position:absolute;left:439;top:1621;width:7236;height:0">
              <v:line id="shape_0" from="439,1621" to="7675,1621" stroked="t" style="position:absolute">
                <v:stroke color="#868686" weight="9000" joinstyle="round" endcap="flat"/>
                <v:fill on="false" detectmouseclick="t"/>
              </v:line>
            </v:group>
            <v:group id="shape_0" alt="Group 399" style="position:absolute;left:439;top:1157;width:7236;height:0">
              <v:line id="shape_0" from="439,1157" to="7675,1157" stroked="t" style="position:absolute">
                <v:stroke color="#868686" weight="9000" joinstyle="round" endcap="flat"/>
                <v:fill on="false" detectmouseclick="t"/>
              </v:line>
            </v:group>
            <v:group id="shape_0" alt="Group 397" style="position:absolute;left:439;top:692;width:7236;height:0">
              <v:line id="shape_0" from="439,692" to="7675,692" stroked="t" style="position:absolute">
                <v:stroke color="#868686" weight="9000" joinstyle="round" endcap="flat"/>
                <v:fill on="false" detectmouseclick="t"/>
              </v:line>
            </v:group>
            <v:group id="shape_0" alt="Group 395" style="position:absolute;left:439;top:228;width:7236;height:0">
              <v:line id="shape_0" from="439,228" to="7675,228" stroked="t" style="position:absolute">
                <v:stroke color="#868686" weight="9000" joinstyle="round" endcap="flat"/>
                <v:fill on="false" detectmouseclick="t"/>
              </v:line>
            </v:group>
            <v:group id="shape_0" alt="Group 393" style="position:absolute;left:491;top:228;width:0;height:4706">
              <v:line id="shape_0" from="491,228" to="491,4934" stroked="t" style="position:absolute;flip:y">
                <v:stroke color="#868686" weight="9000" joinstyle="round" endcap="flat"/>
                <v:fill on="false" detectmouseclick="t"/>
              </v:line>
            </v:group>
            <v:group id="shape_0" alt="Group 391" style="position:absolute;left:7327;top:4880;width:348;height:0">
              <v:line id="shape_0" from="7327,4880" to="7675,4880" stroked="t" style="position:absolute">
                <v:stroke color="#868686" weight="9000" joinstyle="round" endcap="flat"/>
                <v:fill on="false" detectmouseclick="t"/>
              </v:line>
            </v:group>
            <v:group id="shape_0" alt="Group 389" style="position:absolute;left:6529;top:4880;width:692;height:0">
              <v:line id="shape_0" from="6529,4880" to="7221,4880" stroked="t" style="position:absolute">
                <v:stroke color="#868686" weight="9000" joinstyle="round" endcap="flat"/>
                <v:fill on="false" detectmouseclick="t"/>
              </v:line>
            </v:group>
            <v:group id="shape_0" alt="Group 387" style="position:absolute;left:439;top:4880;width:5985;height:0">
              <v:line id="shape_0" from="439,4880" to="6424,4880" stroked="t" style="position:absolute">
                <v:stroke color="#868686" weight="9000" joinstyle="round" endcap="flat"/>
                <v:fill on="false" detectmouseclick="t"/>
              </v:line>
            </v:group>
            <v:group id="shape_0" alt="Group 385" style="position:absolute;left:1289;top:4880;width:0;height:55">
              <v:line id="shape_0" from="1289,4880" to="1289,4935" stroked="t" style="position:absolute">
                <v:stroke color="#868686" weight="9000" joinstyle="round" endcap="flat"/>
                <v:fill on="false" detectmouseclick="t"/>
              </v:line>
            </v:group>
            <v:group id="shape_0" alt="Group 383" style="position:absolute;left:2088;top:4880;width:0;height:55">
              <v:line id="shape_0" from="2088,4880" to="2088,4935" stroked="t" style="position:absolute">
                <v:stroke color="#868686" weight="9000" joinstyle="round" endcap="flat"/>
                <v:fill on="false" detectmouseclick="t"/>
              </v:line>
            </v:group>
            <v:group id="shape_0" alt="Group 381" style="position:absolute;left:2886;top:4880;width:0;height:55">
              <v:line id="shape_0" from="2886,4880" to="2886,4935" stroked="t" style="position:absolute">
                <v:stroke color="#868686" weight="9000" joinstyle="round" endcap="flat"/>
                <v:fill on="false" detectmouseclick="t"/>
              </v:line>
            </v:group>
            <v:group id="shape_0" alt="Group 379" style="position:absolute;left:3684;top:4880;width:0;height:55">
              <v:line id="shape_0" from="3684,4880" to="3684,4935" stroked="t" style="position:absolute">
                <v:stroke color="#868686" weight="9000" joinstyle="round" endcap="flat"/>
                <v:fill on="false" detectmouseclick="t"/>
              </v:line>
            </v:group>
            <v:group id="shape_0" alt="Group 377" style="position:absolute;left:4483;top:4880;width:0;height:55">
              <v:line id="shape_0" from="4483,4880" to="4483,4935" stroked="t" style="position:absolute">
                <v:stroke color="#868686" weight="9000" joinstyle="round" endcap="flat"/>
                <v:fill on="false" detectmouseclick="t"/>
              </v:line>
            </v:group>
            <v:group id="shape_0" alt="Group 375" style="position:absolute;left:5280;top:4880;width:0;height:55">
              <v:line id="shape_0" from="5280,4880" to="5280,4935" stroked="t" style="position:absolute">
                <v:stroke color="#868686" weight="9000" joinstyle="round" endcap="flat"/>
                <v:fill on="false" detectmouseclick="t"/>
              </v:line>
            </v:group>
            <v:group id="shape_0" alt="Group 373" style="position:absolute;left:6079;top:4880;width:0;height:55">
              <v:line id="shape_0" from="6079,4880" to="6079,4935" stroked="t" style="position:absolute">
                <v:stroke color="#868686" weight="9000" joinstyle="round" endcap="flat"/>
                <v:fill on="false" detectmouseclick="t"/>
              </v:line>
            </v:group>
            <v:group id="shape_0" alt="Group 371" style="position:absolute;left:6877;top:4880;width:0;height:55">
              <v:line id="shape_0" from="6877,4880" to="6877,4935" stroked="t" style="position:absolute">
                <v:stroke color="#868686" weight="9000" joinstyle="round" endcap="flat"/>
                <v:fill on="false" detectmouseclick="t"/>
              </v:line>
            </v:group>
            <v:group id="shape_0" alt="Group 369" style="position:absolute;left:7676;top:4880;width:0;height:55">
              <v:line id="shape_0" from="7676,4880" to="7676,4935" stroked="t" style="position:absolute">
                <v:stroke color="#868686" weight="9000" joinstyle="round" endcap="flat"/>
                <v:fill on="false" detectmouseclick="t"/>
              </v:line>
            </v:group>
            <v:group id="shape_0" alt="Group 367" style="position:absolute;left:3332;top:2554;width:4343;height:0">
              <v:line id="shape_0" from="3332,2554" to="7675,2554" stroked="t" style="position:absolute">
                <v:stroke color="#868686" weight="9000" joinstyle="round" endcap="flat"/>
                <v:fill on="false" detectmouseclick="t"/>
              </v:line>
            </v:group>
            <v:group id="shape_0" alt="Group 365" style="position:absolute;left:888;top:984;width:6389;height:3896">
              <v:shape id="shape_0" coordsize="6391,3898" path="m0,1216l798,1009l1597,0l2395,697l3197,1481l3995,2178l4793,2178l5591,3897l6390,3897e" stroked="t" style="position:absolute;left:888;top:984;width:6389;height:3896">
                <v:stroke color="#416fa6" weight="27360" joinstyle="round" endcap="flat"/>
                <v:fill on="false" detectmouseclick="t"/>
              </v:shape>
            </v:group>
            <v:group id="shape_0" alt="Group 363" style="position:absolute;left:836;top:2141;width:104;height:117">
              <v:shape id="shape_0" coordsize="106,119" path="m52,0l0,59l52,118l105,59l52,0e" fillcolor="#4572a7" stroked="f" style="position:absolute;left:836;top:2141;width:104;height:117">
                <v:wrap v:type="none"/>
                <v:fill type="solid" color2="#ba8d58" detectmouseclick="t"/>
                <v:stroke color="#3465a4" joinstyle="round" endcap="flat"/>
              </v:shape>
            </v:group>
            <v:group id="shape_0" alt="Group 361" style="position:absolute;left:836;top:2141;width:104;height:117">
              <v:shape id="shape_0" coordsize="106,119" path="m52,0l105,59l52,118l0,59l52,0e" stroked="t" style="position:absolute;left:836;top:2141;width:104;height:117">
                <v:wrap v:type="none"/>
                <v:fill on="false" detectmouseclick="t"/>
                <v:stroke color="#416fa6" weight="9000" joinstyle="round" endcap="flat"/>
              </v:shape>
            </v:group>
            <v:group id="shape_0" alt="Group 359" style="position:absolute;left:1634;top:1934;width:104;height:117">
              <v:shape id="shape_0" coordsize="106,119" path="m52,0l0,59l52,118l105,59l52,0e" fillcolor="#4572a7" stroked="f" style="position:absolute;left:1634;top:1934;width:104;height:117">
                <v:wrap v:type="none"/>
                <v:fill type="solid" color2="#ba8d58" detectmouseclick="t"/>
                <v:stroke color="#3465a4" joinstyle="round" endcap="flat"/>
              </v:shape>
            </v:group>
            <v:group id="shape_0" alt="Group 357" style="position:absolute;left:1634;top:1934;width:104;height:117">
              <v:shape id="shape_0" coordsize="106,119" path="m52,0l105,59l52,118l0,59l52,0e" stroked="t" style="position:absolute;left:1634;top:1934;width:104;height:117">
                <v:wrap v:type="none"/>
                <v:fill on="false" detectmouseclick="t"/>
                <v:stroke color="#416fa6" weight="9000" joinstyle="round" endcap="flat"/>
              </v:shape>
            </v:group>
            <v:group id="shape_0" alt="Group 355" style="position:absolute;left:2432;top:924;width:104;height:117">
              <v:shape id="shape_0" coordsize="106,119" path="m53,0l0,59l53,118l105,59l53,0e" fillcolor="#4572a7" stroked="f" style="position:absolute;left:2432;top:924;width:104;height:117">
                <v:wrap v:type="none"/>
                <v:fill type="solid" color2="#ba8d58" detectmouseclick="t"/>
                <v:stroke color="#3465a4" joinstyle="round" endcap="flat"/>
              </v:shape>
            </v:group>
            <v:group id="shape_0" alt="Group 353" style="position:absolute;left:2432;top:924;width:104;height:117">
              <v:shape id="shape_0" coordsize="106,119" path="m53,0l105,59l53,118l0,59l53,0e" stroked="t" style="position:absolute;left:2432;top:924;width:104;height:117">
                <v:wrap v:type="none"/>
                <v:fill on="false" detectmouseclick="t"/>
                <v:stroke color="#416fa6" weight="9000" joinstyle="round" endcap="flat"/>
              </v:shape>
            </v:group>
            <v:group id="shape_0" alt="Group 351" style="position:absolute;left:3231;top:1621;width:104;height:117">
              <v:shape id="shape_0" coordsize="106,119" path="m52,0l0,59l52,118l105,59l52,0e" fillcolor="#4572a7" stroked="f" style="position:absolute;left:3231;top:1621;width:104;height:117">
                <v:wrap v:type="none"/>
                <v:fill type="solid" color2="#ba8d58" detectmouseclick="t"/>
                <v:stroke color="#3465a4" joinstyle="round" endcap="flat"/>
              </v:shape>
            </v:group>
            <v:group id="shape_0" alt="Group 349" style="position:absolute;left:3231;top:1621;width:104;height:117">
              <v:shape id="shape_0" coordsize="106,119" path="m52,0l105,59l52,118l0,59l52,0e" stroked="t" style="position:absolute;left:3231;top:1621;width:104;height:117">
                <v:wrap v:type="none"/>
                <v:fill on="false" detectmouseclick="t"/>
                <v:stroke color="#416fa6" weight="9000" joinstyle="round" endcap="flat"/>
              </v:shape>
            </v:group>
            <v:group id="shape_0" alt="Group 347" style="position:absolute;left:4033;top:2406;width:104;height:117">
              <v:shape id="shape_0" coordsize="106,119" path="m52,0l0,59l52,118l105,59l52,0e" fillcolor="#4572a7" stroked="f" style="position:absolute;left:4033;top:2406;width:104;height:117">
                <v:wrap v:type="none"/>
                <v:fill type="solid" color2="#ba8d58" detectmouseclick="t"/>
                <v:stroke color="#3465a4" joinstyle="round" endcap="flat"/>
              </v:shape>
            </v:group>
            <v:group id="shape_0" alt="Group 345" style="position:absolute;left:4033;top:2406;width:104;height:117">
              <v:shape id="shape_0" coordsize="106,119" path="m52,0l105,59l52,118l0,59l52,0e" stroked="t" style="position:absolute;left:4033;top:2406;width:104;height:117">
                <v:wrap v:type="none"/>
                <v:fill on="false" detectmouseclick="t"/>
                <v:stroke color="#416fa6" weight="9000" joinstyle="round" endcap="flat"/>
              </v:shape>
            </v:group>
            <v:group id="shape_0" alt="Group 343" style="position:absolute;left:4831;top:3103;width:104;height:117">
              <v:shape id="shape_0" coordsize="106,119" path="m53,0l0,59l53,118l105,59l53,0e" fillcolor="#4572a7" stroked="f" style="position:absolute;left:4831;top:3103;width:104;height:117">
                <v:wrap v:type="none"/>
                <v:fill type="solid" color2="#ba8d58" detectmouseclick="t"/>
                <v:stroke color="#3465a4" joinstyle="round" endcap="flat"/>
              </v:shape>
            </v:group>
            <v:group id="shape_0" alt="Group 341" style="position:absolute;left:4831;top:3103;width:104;height:117">
              <v:shape id="shape_0" coordsize="106,119" path="m53,0l105,59l53,118l0,59l53,0e" stroked="t" style="position:absolute;left:4831;top:3103;width:104;height:117">
                <v:wrap v:type="none"/>
                <v:fill on="false" detectmouseclick="t"/>
                <v:stroke color="#416fa6" weight="9000" joinstyle="round" endcap="flat"/>
              </v:shape>
            </v:group>
            <v:group id="shape_0" alt="Group 339" style="position:absolute;left:5630;top:3103;width:104;height:117">
              <v:shape id="shape_0" coordsize="106,119" path="m52,0l0,59l52,118l105,59l52,0e" fillcolor="#4572a7" stroked="f" style="position:absolute;left:5630;top:3103;width:104;height:117">
                <v:wrap v:type="none"/>
                <v:fill type="solid" color2="#ba8d58" detectmouseclick="t"/>
                <v:stroke color="#3465a4" joinstyle="round" endcap="flat"/>
              </v:shape>
            </v:group>
            <v:group id="shape_0" alt="Group 337" style="position:absolute;left:5630;top:3103;width:104;height:117">
              <v:shape id="shape_0" coordsize="106,119" path="m52,0l105,59l52,118l0,59l52,0e" stroked="t" style="position:absolute;left:5630;top:3103;width:104;height:117">
                <v:wrap v:type="none"/>
                <v:fill on="false" detectmouseclick="t"/>
                <v:stroke color="#416fa6" weight="9000" joinstyle="round" endcap="flat"/>
              </v:shape>
            </v:group>
            <v:group id="shape_0" alt="Group 335" style="position:absolute;left:6428;top:4821;width:104;height:117">
              <v:shape id="shape_0" coordsize="106,119" path="m52,0l0,59l52,118l105,59l52,0e" fillcolor="#4572a7" stroked="f" style="position:absolute;left:6428;top:4821;width:104;height:117">
                <v:wrap v:type="none"/>
                <v:fill type="solid" color2="#ba8d58" detectmouseclick="t"/>
                <v:stroke color="#3465a4" joinstyle="round" endcap="flat"/>
              </v:shape>
            </v:group>
            <v:group id="shape_0" alt="Group 333" style="position:absolute;left:6428;top:4821;width:104;height:117">
              <v:shape id="shape_0" coordsize="106,119" path="m52,0l105,59l52,118l0,59l52,0e" stroked="t" style="position:absolute;left:6428;top:4821;width:104;height:117">
                <v:wrap v:type="none"/>
                <v:fill on="false" detectmouseclick="t"/>
                <v:stroke color="#416fa6" weight="9000" joinstyle="round" endcap="flat"/>
              </v:shape>
            </v:group>
            <v:group id="shape_0" alt="Group 331" style="position:absolute;left:7227;top:4821;width:104;height:117">
              <v:shape id="shape_0" coordsize="106,119" path="m52,0l0,59l52,118l105,59l52,0e" fillcolor="#4572a7" stroked="f" style="position:absolute;left:7227;top:4821;width:104;height:117">
                <v:wrap v:type="none"/>
                <v:fill type="solid" color2="#ba8d58" detectmouseclick="t"/>
                <v:stroke color="#3465a4" joinstyle="round" endcap="flat"/>
              </v:shape>
            </v:group>
            <v:group id="shape_0" alt="Group 329" style="position:absolute;left:7227;top:4821;width:104;height:117">
              <v:shape id="shape_0" coordsize="106,119" path="m52,0l105,59l52,118l0,59l52,0e" stroked="t" style="position:absolute;left:7227;top:4821;width:104;height:117">
                <v:wrap v:type="none"/>
                <v:fill on="false" detectmouseclick="t"/>
                <v:stroke color="#416fa6" weight="9000" joinstyle="round" endcap="flat"/>
              </v:shape>
            </v:group>
            <v:group id="shape_0" alt="Group 327" style="position:absolute;left:888;top:494;width:6389;height:4386">
              <v:shape id="shape_0" coordsize="6391,4388" path="m0,0l798,807l1597,3045l2395,2060l3197,3581l3995,4206l4793,3847l5591,4387l6390,4387e" stroked="t" style="position:absolute;left:888;top:494;width:6389;height:4386">
                <v:stroke color="#a8423f" weight="27360" joinstyle="round" endcap="flat"/>
                <v:fill on="false" detectmouseclick="t"/>
              </v:shape>
            </v:group>
            <v:group id="shape_0" alt="Group 325" style="position:absolute;left:832;top:431;width:104;height:117">
              <v:shape id="shape_0" coordsize="106,119" path="m0,0l105,0l105,118l0,118l0,0e" fillcolor="#aa4643" stroked="f" style="position:absolute;left:832;top:431;width:104;height:117">
                <v:wrap v:type="none"/>
                <v:fill type="solid" color2="#55b9bc" detectmouseclick="t"/>
                <v:stroke color="#3465a4" joinstyle="round" endcap="flat"/>
              </v:shape>
            </v:group>
            <v:group id="shape_0" alt="Group 323" style="position:absolute;left:832;top:431;width:104;height:117">
              <v:shape id="shape_0" coordsize="106,119" path="m0,0l105,0l105,118l0,118l0,0e" stroked="t" style="position:absolute;left:832;top:431;width:104;height:117">
                <v:wrap v:type="none"/>
                <v:fill on="false" detectmouseclick="t"/>
                <v:stroke color="#a8423f" weight="9000" joinstyle="round" endcap="flat"/>
              </v:shape>
            </v:group>
            <v:group id="shape_0" alt="Group 321" style="position:absolute;left:1630;top:1238;width:104;height:117">
              <v:shape id="shape_0" coordsize="106,119" path="m0,0l105,0l105,118l0,118l0,0e" fillcolor="#aa4643" stroked="f" style="position:absolute;left:1630;top:1238;width:104;height:117">
                <v:wrap v:type="none"/>
                <v:fill type="solid" color2="#55b9bc" detectmouseclick="t"/>
                <v:stroke color="#3465a4" joinstyle="round" endcap="flat"/>
              </v:shape>
            </v:group>
            <v:group id="shape_0" alt="Group 319" style="position:absolute;left:1630;top:1238;width:104;height:117">
              <v:shape id="shape_0" coordsize="106,119" path="m0,0l105,0l105,118l0,118l0,0e" stroked="t" style="position:absolute;left:1630;top:1238;width:104;height:117">
                <v:wrap v:type="none"/>
                <v:fill on="false" detectmouseclick="t"/>
                <v:stroke color="#a8423f" weight="9000" joinstyle="round" endcap="flat"/>
              </v:shape>
            </v:group>
            <v:group id="shape_0" alt="Group 317" style="position:absolute;left:2429;top:3475;width:104;height:117">
              <v:shape id="shape_0" coordsize="106,119" path="m0,0l105,0l105,118l0,118l0,0e" fillcolor="#aa4643" stroked="f" style="position:absolute;left:2429;top:3475;width:104;height:117">
                <v:wrap v:type="none"/>
                <v:fill type="solid" color2="#55b9bc" detectmouseclick="t"/>
                <v:stroke color="#3465a4" joinstyle="round" endcap="flat"/>
              </v:shape>
            </v:group>
            <v:group id="shape_0" alt="Group 315" style="position:absolute;left:2429;top:3475;width:104;height:117">
              <v:shape id="shape_0" coordsize="106,119" path="m0,0l105,0l105,118l0,118l0,0e" stroked="t" style="position:absolute;left:2429;top:3475;width:104;height:117">
                <v:wrap v:type="none"/>
                <v:fill on="false" detectmouseclick="t"/>
                <v:stroke color="#a8423f" weight="9000" joinstyle="round" endcap="flat"/>
              </v:shape>
            </v:group>
            <v:group id="shape_0" alt="Group 313" style="position:absolute;left:3227;top:2491;width:104;height:117">
              <v:shape id="shape_0" coordsize="106,119" path="m0,0l105,0l105,118l0,118l0,0e" fillcolor="#aa4643" stroked="f" style="position:absolute;left:3227;top:2491;width:104;height:117">
                <v:wrap v:type="none"/>
                <v:fill type="solid" color2="#55b9bc" detectmouseclick="t"/>
                <v:stroke color="#3465a4" joinstyle="round" endcap="flat"/>
              </v:shape>
            </v:group>
            <v:group id="shape_0" alt="Group 311" style="position:absolute;left:3227;top:2491;width:104;height:117">
              <v:shape id="shape_0" coordsize="106,119" path="m0,0l105,0l105,118l0,118l0,0e" stroked="t" style="position:absolute;left:3227;top:2491;width:104;height:117">
                <v:wrap v:type="none"/>
                <v:fill on="false" detectmouseclick="t"/>
                <v:stroke color="#a8423f" weight="9000" joinstyle="round" endcap="flat"/>
              </v:shape>
            </v:group>
            <v:group id="shape_0" alt="Group 309" style="position:absolute;left:4029;top:4010;width:104;height:117">
              <v:shape id="shape_0" coordsize="106,119" path="m0,0l105,0l105,118l0,118l0,0e" fillcolor="#aa4643" stroked="f" style="position:absolute;left:4029;top:4010;width:104;height:117">
                <v:wrap v:type="none"/>
                <v:fill type="solid" color2="#55b9bc" detectmouseclick="t"/>
                <v:stroke color="#3465a4" joinstyle="round" endcap="flat"/>
              </v:shape>
            </v:group>
            <v:group id="shape_0" alt="Group 307" style="position:absolute;left:4029;top:4010;width:104;height:117">
              <v:shape id="shape_0" coordsize="106,119" path="m0,0l105,0l105,118l0,118l0,0e" stroked="t" style="position:absolute;left:4029;top:4010;width:104;height:117">
                <v:wrap v:type="none"/>
                <v:fill on="false" detectmouseclick="t"/>
                <v:stroke color="#a8423f" weight="9000" joinstyle="round" endcap="flat"/>
              </v:shape>
            </v:group>
            <v:group id="shape_0" alt="Group 305" style="position:absolute;left:4828;top:4636;width:104;height:117">
              <v:shape id="shape_0" coordsize="106,119" path="m0,0l105,0l105,118l0,118l0,0e" fillcolor="#aa4643" stroked="f" style="position:absolute;left:4828;top:4636;width:104;height:117">
                <v:wrap v:type="none"/>
                <v:fill type="solid" color2="#55b9bc" detectmouseclick="t"/>
                <v:stroke color="#3465a4" joinstyle="round" endcap="flat"/>
              </v:shape>
            </v:group>
            <v:group id="shape_0" alt="Group 303" style="position:absolute;left:4828;top:4636;width:104;height:117">
              <v:shape id="shape_0" coordsize="106,119" path="m0,0l105,0l105,118l0,118l0,0e" stroked="t" style="position:absolute;left:4828;top:4636;width:104;height:117">
                <v:wrap v:type="none"/>
                <v:fill on="false" detectmouseclick="t"/>
                <v:stroke color="#a8423f" weight="9000" joinstyle="round" endcap="flat"/>
              </v:shape>
            </v:group>
            <v:group id="shape_0" alt="Group 301" style="position:absolute;left:5626;top:4277;width:104;height:117">
              <v:shape id="shape_0" coordsize="106,119" path="m0,0l105,0l105,118l0,118l0,0e" fillcolor="#aa4643" stroked="f" style="position:absolute;left:5626;top:4277;width:104;height:117">
                <v:wrap v:type="none"/>
                <v:fill type="solid" color2="#55b9bc" detectmouseclick="t"/>
                <v:stroke color="#3465a4" joinstyle="round" endcap="flat"/>
              </v:shape>
            </v:group>
            <v:group id="shape_0" alt="Group 299" style="position:absolute;left:5626;top:4277;width:104;height:117">
              <v:shape id="shape_0" coordsize="106,119" path="m0,0l105,0l105,118l0,118l0,0e" stroked="t" style="position:absolute;left:5626;top:4277;width:104;height:117">
                <v:wrap v:type="none"/>
                <v:fill on="false" detectmouseclick="t"/>
                <v:stroke color="#a8423f" weight="9000" joinstyle="round" endcap="flat"/>
              </v:shape>
            </v:group>
            <v:group id="shape_0" alt="Group 297" style="position:absolute;left:6424;top:4817;width:104;height:117">
              <v:shape id="shape_0" coordsize="106,119" path="m0,0l105,0l105,118l0,118l0,0e" fillcolor="#aa4643" stroked="f" style="position:absolute;left:6424;top:4817;width:104;height:117">
                <v:wrap v:type="none"/>
                <v:fill type="solid" color2="#55b9bc" detectmouseclick="t"/>
                <v:stroke color="#3465a4" joinstyle="round" endcap="flat"/>
              </v:shape>
            </v:group>
            <v:group id="shape_0" alt="Group 295" style="position:absolute;left:6424;top:4817;width:104;height:117">
              <v:shape id="shape_0" coordsize="106,119" path="m0,0l105,0l105,118l0,118l0,0e" stroked="t" style="position:absolute;left:6424;top:4817;width:104;height:117">
                <v:wrap v:type="none"/>
                <v:fill on="false" detectmouseclick="t"/>
                <v:stroke color="#a8423f" weight="9000" joinstyle="round" endcap="flat"/>
              </v:shape>
            </v:group>
            <v:group id="shape_0" alt="Group 293" style="position:absolute;left:7223;top:4817;width:104;height:117">
              <v:shape id="shape_0" coordsize="106,119" path="m0,0l105,0l105,118l0,118l0,0e" fillcolor="#aa4643" stroked="f" style="position:absolute;left:7223;top:4817;width:104;height:117">
                <v:wrap v:type="none"/>
                <v:fill type="solid" color2="#55b9bc" detectmouseclick="t"/>
                <v:stroke color="#3465a4" joinstyle="round" endcap="flat"/>
              </v:shape>
            </v:group>
            <v:group id="shape_0" alt="Group 291" style="position:absolute;left:7223;top:4817;width:104;height:117">
              <v:shape id="shape_0" coordsize="106,119" path="m0,0l105,0l105,118l0,118l0,0e" stroked="t" style="position:absolute;left:7223;top:4817;width:104;height:117">
                <v:wrap v:type="none"/>
                <v:fill on="false" detectmouseclick="t"/>
                <v:stroke color="#a8423f" weight="9000" joinstyle="round" endcap="flat"/>
              </v:shape>
            </v:group>
            <v:group id="shape_0" alt="Group 289" style="position:absolute;left:888;top:2331;width:6389;height:2550">
              <v:shape id="shape_0" coordsize="6391,2552" path="m0,0l798,380l1597,511l2395,254l3197,701l3995,828l4793,828l5591,2551l6390,2551e" stroked="t" style="position:absolute;left:888;top:2331;width:6389;height:2550">
                <v:stroke color="#86a44a" weight="27360" joinstyle="round" endcap="flat"/>
                <v:fill on="false" detectmouseclick="t"/>
              </v:shape>
            </v:group>
            <v:group id="shape_0" alt="Group 287" style="position:absolute;left:836;top:2272;width:104;height:117">
              <v:shape id="shape_0" coordsize="106,119" path="m52,0l0,118l105,118l52,0e" fillcolor="#89a54e" stroked="f" style="position:absolute;left:836;top:2272;width:104;height:117">
                <v:wrap v:type="none"/>
                <v:fill type="solid" color2="#765ab1" detectmouseclick="t"/>
                <v:stroke color="#3465a4" joinstyle="round" endcap="flat"/>
              </v:shape>
            </v:group>
            <v:group id="shape_0" alt="Group 285" style="position:absolute;left:836;top:2272;width:104;height:117">
              <v:shape id="shape_0" coordsize="106,119" path="m52,0l105,118l0,118l52,0e" stroked="t" style="position:absolute;left:836;top:2272;width:104;height:117">
                <v:wrap v:type="none"/>
                <v:fill on="false" detectmouseclick="t"/>
                <v:stroke color="#86a44a" weight="9000" joinstyle="round" endcap="flat"/>
              </v:shape>
            </v:group>
            <v:group id="shape_0" alt="Group 283" style="position:absolute;left:1634;top:2652;width:104;height:117">
              <v:shape id="shape_0" coordsize="106,119" path="m52,0l0,118l105,118l52,0e" fillcolor="#89a54e" stroked="f" style="position:absolute;left:1634;top:2652;width:104;height:117">
                <v:wrap v:type="none"/>
                <v:fill type="solid" color2="#765ab1" detectmouseclick="t"/>
                <v:stroke color="#3465a4" joinstyle="round" endcap="flat"/>
              </v:shape>
            </v:group>
            <v:group id="shape_0" alt="Group 281" style="position:absolute;left:1634;top:2652;width:104;height:117">
              <v:shape id="shape_0" coordsize="106,119" path="m52,0l105,118l0,118l52,0e" stroked="t" style="position:absolute;left:1634;top:2652;width:104;height:117">
                <v:wrap v:type="none"/>
                <v:fill on="false" detectmouseclick="t"/>
                <v:stroke color="#86a44a" weight="9000" joinstyle="round" endcap="flat"/>
              </v:shape>
            </v:group>
            <v:group id="shape_0" alt="Group 279" style="position:absolute;left:2432;top:2782;width:104;height:117">
              <v:shape id="shape_0" coordsize="106,119" path="m53,0l0,118l105,118l53,0e" fillcolor="#89a54e" stroked="f" style="position:absolute;left:2432;top:2782;width:104;height:117">
                <v:wrap v:type="none"/>
                <v:fill type="solid" color2="#765ab1" detectmouseclick="t"/>
                <v:stroke color="#3465a4" joinstyle="round" endcap="flat"/>
              </v:shape>
            </v:group>
            <v:group id="shape_0" alt="Group 277" style="position:absolute;left:2432;top:2782;width:104;height:117">
              <v:shape id="shape_0" coordsize="106,119" path="m53,0l105,118l0,118l53,0e" stroked="t" style="position:absolute;left:2432;top:2782;width:104;height:117">
                <v:wrap v:type="none"/>
                <v:fill on="false" detectmouseclick="t"/>
                <v:stroke color="#86a44a" weight="9000" joinstyle="round" endcap="flat"/>
              </v:shape>
            </v:group>
            <v:group id="shape_0" alt="Group 275" style="position:absolute;left:3231;top:2525;width:104;height:117">
              <v:shape id="shape_0" coordsize="106,119" path="m52,0l0,118l105,118l52,0e" fillcolor="#89a54e" stroked="f" style="position:absolute;left:3231;top:2525;width:104;height:117">
                <v:wrap v:type="none"/>
                <v:fill type="solid" color2="#765ab1" detectmouseclick="t"/>
                <v:stroke color="#3465a4" joinstyle="round" endcap="flat"/>
              </v:shape>
            </v:group>
            <v:group id="shape_0" alt="Group 273" style="position:absolute;left:3231;top:2525;width:104;height:117">
              <v:shape id="shape_0" coordsize="106,119" path="m52,0l105,118l0,118l52,0e" stroked="t" style="position:absolute;left:3231;top:2525;width:104;height:117">
                <v:wrap v:type="none"/>
                <v:fill on="false" detectmouseclick="t"/>
                <v:stroke color="#86a44a" weight="9000" joinstyle="round" endcap="flat"/>
              </v:shape>
            </v:group>
            <v:group id="shape_0" alt="Group 271" style="position:absolute;left:4033;top:2972;width:104;height:117">
              <v:shape id="shape_0" coordsize="106,119" path="m52,0l0,118l105,118l52,0e" fillcolor="#89a54e" stroked="f" style="position:absolute;left:4033;top:2972;width:104;height:117">
                <v:wrap v:type="none"/>
                <v:fill type="solid" color2="#765ab1" detectmouseclick="t"/>
                <v:stroke color="#3465a4" joinstyle="round" endcap="flat"/>
              </v:shape>
            </v:group>
            <v:group id="shape_0" alt="Group 269" style="position:absolute;left:4033;top:2972;width:104;height:117">
              <v:shape id="shape_0" coordsize="106,119" path="m52,0l105,118l0,118l52,0e" stroked="t" style="position:absolute;left:4033;top:2972;width:104;height:117">
                <v:wrap v:type="none"/>
                <v:fill on="false" detectmouseclick="t"/>
                <v:stroke color="#86a44a" weight="9000" joinstyle="round" endcap="flat"/>
              </v:shape>
            </v:group>
            <v:group id="shape_0" alt="Group 267" style="position:absolute;left:4831;top:3098;width:104;height:117">
              <v:shape id="shape_0" coordsize="106,119" path="m53,0l0,118l105,118l53,0e" fillcolor="#89a54e" stroked="f" style="position:absolute;left:4831;top:3098;width:104;height:117">
                <v:wrap v:type="none"/>
                <v:fill type="solid" color2="#765ab1" detectmouseclick="t"/>
                <v:stroke color="#3465a4" joinstyle="round" endcap="flat"/>
              </v:shape>
            </v:group>
            <v:group id="shape_0" alt="Group 265" style="position:absolute;left:4831;top:3098;width:104;height:117">
              <v:shape id="shape_0" coordsize="106,119" path="m53,0l105,118l0,118l53,0e" stroked="t" style="position:absolute;left:4831;top:3098;width:104;height:117">
                <v:wrap v:type="none"/>
                <v:fill on="false" detectmouseclick="t"/>
                <v:stroke color="#86a44a" weight="9000" joinstyle="round" endcap="flat"/>
              </v:shape>
            </v:group>
            <v:group id="shape_0" alt="Group 263" style="position:absolute;left:5630;top:3098;width:104;height:117">
              <v:shape id="shape_0" coordsize="106,119" path="m52,0l0,118l105,118l52,0e" fillcolor="#89a54e" stroked="f" style="position:absolute;left:5630;top:3098;width:104;height:117">
                <v:wrap v:type="none"/>
                <v:fill type="solid" color2="#765ab1" detectmouseclick="t"/>
                <v:stroke color="#3465a4" joinstyle="round" endcap="flat"/>
              </v:shape>
            </v:group>
            <v:group id="shape_0" alt="Group 261" style="position:absolute;left:5630;top:3098;width:104;height:117">
              <v:shape id="shape_0" coordsize="106,119" path="m52,0l105,118l0,118l52,0e" stroked="t" style="position:absolute;left:5630;top:3098;width:104;height:117">
                <v:wrap v:type="none"/>
                <v:fill on="false" detectmouseclick="t"/>
                <v:stroke color="#86a44a" weight="9000" joinstyle="round" endcap="flat"/>
              </v:shape>
            </v:group>
            <v:group id="shape_0" alt="Group 259" style="position:absolute;left:6428;top:4821;width:104;height:117">
              <v:shape id="shape_0" coordsize="106,119" path="m52,0l0,118l105,118l52,0e" fillcolor="#89a54e" stroked="f" style="position:absolute;left:6428;top:4821;width:104;height:117">
                <v:wrap v:type="none"/>
                <v:fill type="solid" color2="#765ab1" detectmouseclick="t"/>
                <v:stroke color="#3465a4" joinstyle="round" endcap="flat"/>
              </v:shape>
            </v:group>
            <v:group id="shape_0" alt="Group 257" style="position:absolute;left:6428;top:4821;width:104;height:117">
              <v:shape id="shape_0" coordsize="106,119" path="m52,0l105,118l0,118l52,0e" stroked="t" style="position:absolute;left:6428;top:4821;width:104;height:117">
                <v:wrap v:type="none"/>
                <v:fill on="false" detectmouseclick="t"/>
                <v:stroke color="#86a44a" weight="9000" joinstyle="round" endcap="flat"/>
              </v:shape>
            </v:group>
            <v:group id="shape_0" alt="Group 255" style="position:absolute;left:7227;top:4821;width:104;height:117">
              <v:shape id="shape_0" coordsize="106,119" path="m52,0l0,118l105,118l52,0e" fillcolor="#89a54e" stroked="f" style="position:absolute;left:7227;top:4821;width:104;height:117">
                <v:wrap v:type="none"/>
                <v:fill type="solid" color2="#765ab1" detectmouseclick="t"/>
                <v:stroke color="#3465a4" joinstyle="round" endcap="flat"/>
              </v:shape>
            </v:group>
            <v:group id="shape_0" alt="Group 253" style="position:absolute;left:7227;top:4821;width:104;height:117">
              <v:shape id="shape_0" coordsize="106,119" path="m52,0l105,118l0,118l52,0e" stroked="t" style="position:absolute;left:7227;top:4821;width:104;height:117">
                <v:wrap v:type="none"/>
                <v:fill on="false" detectmouseclick="t"/>
                <v:stroke color="#86a44a" weight="9000" joinstyle="round" endcap="flat"/>
              </v:shape>
            </v:group>
            <v:group id="shape_0" alt="Group 251" style="position:absolute;left:888;top:1972;width:6389;height:2908">
              <v:shape id="shape_0" coordsize="6391,2910" path="m0,1605l798,0l1597,633l2395,1799l3197,1905l3995,2166l4793,2116l5591,2909l6390,2909e" stroked="t" style="position:absolute;left:888;top:1972;width:6389;height:2908">
                <v:stroke color="#6e548d" weight="27360" joinstyle="round" endcap="flat"/>
                <v:fill on="false" detectmouseclick="t"/>
              </v:shape>
            </v:group>
            <v:group id="shape_0" alt="Group 248" style="position:absolute;left:834;top:3514;width:108;height:122">
              <v:shape id="shape_0" coordsize="110,124" path="m55,0l0,123l109,123l55,0e" fillcolor="#71588f" stroked="f" style="position:absolute;left:834;top:3514;width:108;height:122">
                <v:wrap v:type="none"/>
                <v:fill type="solid" color2="#8ea770" detectmouseclick="t"/>
                <v:stroke color="#3465a4" joinstyle="round" endcap="flat"/>
              </v:shape>
              <v:shape id="shape_0" coordsize="110,124" path="m109,0l0,0l55,123l109,0e" fillcolor="#71588f" stroked="f" style="position:absolute;left:834;top:3514;width:108;height:122">
                <v:wrap v:type="none"/>
                <v:fill type="solid" color2="#8ea770" detectmouseclick="t"/>
                <v:stroke color="#3465a4" joinstyle="round" endcap="flat"/>
              </v:shape>
            </v:group>
            <v:group id="shape_0" alt="Group 246" style="position:absolute;left:834;top:3514;width:108;height:122">
              <v:line id="shape_0" from="834,3514" to="942,3636" stroked="t" style="position:absolute;flip:xy">
                <v:stroke color="#6e548d" weight="9000" joinstyle="round" endcap="flat"/>
                <v:fill on="false" detectmouseclick="t"/>
              </v:line>
            </v:group>
            <v:group id="shape_0" alt="Group 244" style="position:absolute;left:834;top:3514;width:108;height:122">
              <v:line id="shape_0" from="834,3514" to="942,3636" stroked="t" style="position:absolute;flip:y">
                <v:stroke color="#6e548d" weight="9000" joinstyle="round" endcap="flat"/>
                <v:fill on="false" detectmouseclick="t"/>
              </v:line>
            </v:group>
            <v:group id="shape_0" alt="Group 241" style="position:absolute;left:1633;top:1911;width:108;height:122">
              <v:shape id="shape_0" coordsize="110,124" path="m54,0l0,123l109,123l54,0e" fillcolor="#71588f" stroked="f" style="position:absolute;left:1633;top:1911;width:108;height:122">
                <v:wrap v:type="none"/>
                <v:fill type="solid" color2="#8ea770" detectmouseclick="t"/>
                <v:stroke color="#3465a4" joinstyle="round" endcap="flat"/>
              </v:shape>
              <v:shape id="shape_0" coordsize="110,124" path="m109,0l0,0l54,123l109,0e" fillcolor="#71588f" stroked="f" style="position:absolute;left:1633;top:1911;width:108;height:122">
                <v:wrap v:type="none"/>
                <v:fill type="solid" color2="#8ea770" detectmouseclick="t"/>
                <v:stroke color="#3465a4" joinstyle="round" endcap="flat"/>
              </v:shape>
            </v:group>
            <v:group id="shape_0" alt="Group 239" style="position:absolute;left:1633;top:1911;width:108;height:122">
              <v:line id="shape_0" from="1633,1911" to="1741,2033" stroked="t" style="position:absolute;flip:xy">
                <v:stroke color="#6e548d" weight="9000" joinstyle="round" endcap="flat"/>
                <v:fill on="false" detectmouseclick="t"/>
              </v:line>
            </v:group>
            <v:group id="shape_0" alt="Group 237" style="position:absolute;left:1633;top:1911;width:108;height:122">
              <v:line id="shape_0" from="1633,1911" to="1741,2033" stroked="t" style="position:absolute;flip:y">
                <v:stroke color="#6e548d" weight="9000" joinstyle="round" endcap="flat"/>
                <v:fill on="false" detectmouseclick="t"/>
              </v:line>
            </v:group>
            <v:group id="shape_0" alt="Group 234" style="position:absolute;left:2430;top:2543;width:108;height:122">
              <v:shape id="shape_0" coordsize="110,124" path="m55,0l0,123l109,123l55,0e" fillcolor="#71588f" stroked="f" style="position:absolute;left:2430;top:2543;width:108;height:122">
                <v:wrap v:type="none"/>
                <v:fill type="solid" color2="#8ea770" detectmouseclick="t"/>
                <v:stroke color="#3465a4" joinstyle="round" endcap="flat"/>
              </v:shape>
              <v:shape id="shape_0" coordsize="110,124" path="m109,0l0,0l55,123l109,0e" fillcolor="#71588f" stroked="f" style="position:absolute;left:2430;top:2543;width:108;height:122">
                <v:wrap v:type="none"/>
                <v:fill type="solid" color2="#8ea770" detectmouseclick="t"/>
                <v:stroke color="#3465a4" joinstyle="round" endcap="flat"/>
              </v:shape>
            </v:group>
            <v:group id="shape_0" alt="Group 232" style="position:absolute;left:2430;top:2543;width:108;height:122">
              <v:line id="shape_0" from="2430,2543" to="2538,2665" stroked="t" style="position:absolute;flip:xy">
                <v:stroke color="#6e548d" weight="9000" joinstyle="round" endcap="flat"/>
                <v:fill on="false" detectmouseclick="t"/>
              </v:line>
            </v:group>
            <v:group id="shape_0" alt="Group 230" style="position:absolute;left:2430;top:2543;width:108;height:122">
              <v:line id="shape_0" from="2430,2543" to="2538,2665" stroked="t" style="position:absolute;flip:y">
                <v:stroke color="#6e548d" weight="9000" joinstyle="round" endcap="flat"/>
                <v:fill on="false" detectmouseclick="t"/>
              </v:line>
            </v:group>
            <v:group id="shape_0" alt="Group 227" style="position:absolute;left:3229;top:3709;width:108;height:122">
              <v:shape id="shape_0" coordsize="110,124" path="m55,0l0,123l109,123l55,0e" fillcolor="#71588f" stroked="f" style="position:absolute;left:3229;top:3709;width:108;height:122">
                <v:wrap v:type="none"/>
                <v:fill type="solid" color2="#8ea770" detectmouseclick="t"/>
                <v:stroke color="#3465a4" joinstyle="round" endcap="flat"/>
              </v:shape>
              <v:shape id="shape_0" coordsize="110,124" path="m109,0l0,0l55,123l109,0e" fillcolor="#71588f" stroked="f" style="position:absolute;left:3229;top:3709;width:108;height:122">
                <v:wrap v:type="none"/>
                <v:fill type="solid" color2="#8ea770" detectmouseclick="t"/>
                <v:stroke color="#3465a4" joinstyle="round" endcap="flat"/>
              </v:shape>
            </v:group>
            <v:group id="shape_0" alt="Group 225" style="position:absolute;left:3229;top:3709;width:108;height:122">
              <v:line id="shape_0" from="3229,3709" to="3337,3831" stroked="t" style="position:absolute;flip:xy">
                <v:stroke color="#6e548d" weight="9000" joinstyle="round" endcap="flat"/>
                <v:fill on="false" detectmouseclick="t"/>
              </v:line>
            </v:group>
            <v:group id="shape_0" alt="Group 223" style="position:absolute;left:3229;top:3709;width:108;height:122">
              <v:line id="shape_0" from="3229,3709" to="3337,3831" stroked="t" style="position:absolute;flip:y">
                <v:stroke color="#6e548d" weight="9000" joinstyle="round" endcap="flat"/>
                <v:fill on="false" detectmouseclick="t"/>
              </v:line>
            </v:group>
            <v:group id="shape_0" alt="Group 220" style="position:absolute;left:4031;top:3814;width:108;height:122">
              <v:shape id="shape_0" coordsize="110,124" path="m54,0l0,123l109,123l54,0e" fillcolor="#71588f" stroked="f" style="position:absolute;left:4031;top:3814;width:108;height:122">
                <v:wrap v:type="none"/>
                <v:fill type="solid" color2="#8ea770" detectmouseclick="t"/>
                <v:stroke color="#3465a4" joinstyle="round" endcap="flat"/>
              </v:shape>
              <v:shape id="shape_0" coordsize="110,124" path="m109,0l0,0l54,123l109,0e" fillcolor="#71588f" stroked="f" style="position:absolute;left:4031;top:3814;width:108;height:122">
                <v:wrap v:type="none"/>
                <v:fill type="solid" color2="#8ea770" detectmouseclick="t"/>
                <v:stroke color="#3465a4" joinstyle="round" endcap="flat"/>
              </v:shape>
            </v:group>
            <v:group id="shape_0" alt="Group 218" style="position:absolute;left:4031;top:3814;width:108;height:122">
              <v:line id="shape_0" from="4031,3814" to="4139,3936" stroked="t" style="position:absolute;flip:xy">
                <v:stroke color="#6e548d" weight="9000" joinstyle="round" endcap="flat"/>
                <v:fill on="false" detectmouseclick="t"/>
              </v:line>
            </v:group>
            <v:group id="shape_0" alt="Group 216" style="position:absolute;left:4031;top:3814;width:108;height:122">
              <v:line id="shape_0" from="4031,3814" to="4139,3936" stroked="t" style="position:absolute;flip:y">
                <v:stroke color="#6e548d" weight="9000" joinstyle="round" endcap="flat"/>
                <v:fill on="false" detectmouseclick="t"/>
              </v:line>
            </v:group>
            <v:group id="shape_0" alt="Group 213" style="position:absolute;left:4829;top:4076;width:108;height:122">
              <v:shape id="shape_0" coordsize="110,124" path="m55,0l0,123l109,123l55,0e" fillcolor="#71588f" stroked="f" style="position:absolute;left:4829;top:4076;width:108;height:122">
                <v:wrap v:type="none"/>
                <v:fill type="solid" color2="#8ea770" detectmouseclick="t"/>
                <v:stroke color="#3465a4" joinstyle="round" endcap="flat"/>
              </v:shape>
              <v:shape id="shape_0" coordsize="110,124" path="m109,0l0,0l55,123l109,0e" fillcolor="#71588f" stroked="f" style="position:absolute;left:4829;top:4076;width:108;height:122">
                <v:wrap v:type="none"/>
                <v:fill type="solid" color2="#8ea770" detectmouseclick="t"/>
                <v:stroke color="#3465a4" joinstyle="round" endcap="flat"/>
              </v:shape>
            </v:group>
            <v:group id="shape_0" alt="Group 211" style="position:absolute;left:4829;top:4076;width:108;height:122">
              <v:line id="shape_0" from="4829,4076" to="4937,4198" stroked="t" style="position:absolute;flip:xy">
                <v:stroke color="#6e548d" weight="9000" joinstyle="round" endcap="flat"/>
                <v:fill on="false" detectmouseclick="t"/>
              </v:line>
            </v:group>
            <v:group id="shape_0" alt="Group 209" style="position:absolute;left:4829;top:4076;width:108;height:122">
              <v:line id="shape_0" from="4829,4076" to="4937,4198" stroked="t" style="position:absolute;flip:y">
                <v:stroke color="#6e548d" weight="9000" joinstyle="round" endcap="flat"/>
                <v:fill on="false" detectmouseclick="t"/>
              </v:line>
            </v:group>
            <v:group id="shape_0" alt="Group 206" style="position:absolute;left:5627;top:4025;width:108;height:122">
              <v:shape id="shape_0" coordsize="110,124" path="m55,0l0,123l109,123l55,0e" fillcolor="#71588f" stroked="f" style="position:absolute;left:5627;top:4025;width:108;height:122">
                <v:wrap v:type="none"/>
                <v:fill type="solid" color2="#8ea770" detectmouseclick="t"/>
                <v:stroke color="#3465a4" joinstyle="round" endcap="flat"/>
              </v:shape>
              <v:shape id="shape_0" coordsize="110,124" path="m109,0l0,0l55,123l109,0e" fillcolor="#71588f" stroked="f" style="position:absolute;left:5627;top:4025;width:108;height:122">
                <v:wrap v:type="none"/>
                <v:fill type="solid" color2="#8ea770" detectmouseclick="t"/>
                <v:stroke color="#3465a4" joinstyle="round" endcap="flat"/>
              </v:shape>
            </v:group>
            <v:group id="shape_0" alt="Group 204" style="position:absolute;left:5627;top:4025;width:108;height:122">
              <v:line id="shape_0" from="5627,4025" to="5735,4147" stroked="t" style="position:absolute;flip:xy">
                <v:stroke color="#6e548d" weight="9000" joinstyle="round" endcap="flat"/>
                <v:fill on="false" detectmouseclick="t"/>
              </v:line>
            </v:group>
            <v:group id="shape_0" alt="Group 202" style="position:absolute;left:5627;top:4025;width:108;height:122">
              <v:line id="shape_0" from="5627,4025" to="5735,4147" stroked="t" style="position:absolute;flip:y">
                <v:stroke color="#6e548d" weight="9000" joinstyle="round" endcap="flat"/>
                <v:fill on="false" detectmouseclick="t"/>
              </v:line>
            </v:group>
            <v:group id="shape_0" alt="Group 199" style="position:absolute;left:6426;top:4819;width:108;height:122">
              <v:shape id="shape_0" coordsize="110,124" path="m54,0l0,123l109,123l54,0e" fillcolor="#71588f" stroked="f" style="position:absolute;left:6426;top:4819;width:108;height:122">
                <v:wrap v:type="none"/>
                <v:fill type="solid" color2="#8ea770" detectmouseclick="t"/>
                <v:stroke color="#3465a4" joinstyle="round" endcap="flat"/>
              </v:shape>
              <v:shape id="shape_0" coordsize="110,124" path="m109,0l0,0l54,123l109,0e" fillcolor="#71588f" stroked="f" style="position:absolute;left:6426;top:4819;width:108;height:122">
                <v:wrap v:type="none"/>
                <v:fill type="solid" color2="#8ea770" detectmouseclick="t"/>
                <v:stroke color="#3465a4" joinstyle="round" endcap="flat"/>
              </v:shape>
            </v:group>
            <v:group id="shape_0" alt="Group 197" style="position:absolute;left:6426;top:4819;width:108;height:122">
              <v:line id="shape_0" from="6426,4819" to="6534,4941" stroked="t" style="position:absolute;flip:xy">
                <v:stroke color="#6e548d" weight="9000" joinstyle="round" endcap="flat"/>
                <v:fill on="false" detectmouseclick="t"/>
              </v:line>
            </v:group>
            <v:group id="shape_0" alt="Group 195" style="position:absolute;left:6426;top:4819;width:108;height:122">
              <v:line id="shape_0" from="6426,4819" to="6534,4941" stroked="t" style="position:absolute;flip:y">
                <v:stroke color="#6e548d" weight="9000" joinstyle="round" endcap="flat"/>
                <v:fill on="false" detectmouseclick="t"/>
              </v:line>
            </v:group>
            <v:group id="shape_0" alt="Group 192" style="position:absolute;left:7224;top:4819;width:108;height:122">
              <v:shape id="shape_0" coordsize="110,124" path="m55,0l0,123l109,123l55,0e" fillcolor="#71588f" stroked="f" style="position:absolute;left:7224;top:4819;width:108;height:122">
                <v:wrap v:type="none"/>
                <v:fill type="solid" color2="#8ea770" detectmouseclick="t"/>
                <v:stroke color="#3465a4" joinstyle="round" endcap="flat"/>
              </v:shape>
              <v:shape id="shape_0" coordsize="110,124" path="m109,0l0,0l55,123l109,0e" fillcolor="#71588f" stroked="f" style="position:absolute;left:7224;top:4819;width:108;height:122">
                <v:wrap v:type="none"/>
                <v:fill type="solid" color2="#8ea770" detectmouseclick="t"/>
                <v:stroke color="#3465a4" joinstyle="round" endcap="flat"/>
              </v:shape>
            </v:group>
            <v:group id="shape_0" alt="Group 190" style="position:absolute;left:7224;top:4819;width:108;height:122">
              <v:line id="shape_0" from="7224,4819" to="7332,4941" stroked="t" style="position:absolute;flip:xy">
                <v:stroke color="#6e548d" weight="9000" joinstyle="round" endcap="flat"/>
                <v:fill on="false" detectmouseclick="t"/>
              </v:line>
            </v:group>
            <v:group id="shape_0" alt="Group 188" style="position:absolute;left:7224;top:4819;width:108;height:122">
              <v:line id="shape_0" from="7224,4819" to="7332,4941" stroked="t" style="position:absolute;flip:y">
                <v:stroke color="#6e548d" weight="9000" joinstyle="round" endcap="flat"/>
                <v:fill on="false" detectmouseclick="t"/>
              </v:line>
            </v:group>
            <v:group id="shape_0" alt="Group 186" style="position:absolute;left:888;top:3947;width:6389;height:932">
              <v:shape id="shape_0" coordsize="6391,934" path="m0,595l798,0l1597,105l2395,312l3197,520l3995,726l4793,933l5591,933l6390,933e" stroked="t" style="position:absolute;left:888;top:3947;width:6389;height:932">
                <v:stroke color="#3d96ae" weight="27360" joinstyle="round" endcap="flat"/>
                <v:fill on="false" detectmouseclick="t"/>
              </v:shape>
            </v:group>
            <v:group id="shape_0" alt="Group 183" style="position:absolute;left:834;top:4481;width:53;height:122">
              <v:shape id="shape_0" coordsize="55,124" path="m54,0l0,123l54,123l54,0e" fillcolor="#4198af" stroked="f" style="position:absolute;left:834;top:4481;width:53;height:122">
                <v:wrap v:type="none"/>
                <v:fill type="solid" color2="#be6750" detectmouseclick="t"/>
                <v:stroke color="#3465a4" joinstyle="round" endcap="flat"/>
              </v:shape>
              <v:shape id="shape_0" coordsize="55,124" path="m54,0l0,0l54,123l54,0e" fillcolor="#4198af" stroked="f" style="position:absolute;left:834;top:4481;width:53;height:122">
                <v:wrap v:type="none"/>
                <v:fill type="solid" color2="#be6750" detectmouseclick="t"/>
                <v:stroke color="#3465a4" joinstyle="round" endcap="flat"/>
              </v:shape>
            </v:group>
            <v:group id="shape_0" alt="Group 181" style="position:absolute;left:834;top:4481;width:108;height:122">
              <v:line id="shape_0" from="834,4481" to="942,4603" stroked="t" style="position:absolute;flip:xy">
                <v:stroke color="#3d96ae" weight="9000" joinstyle="round" endcap="flat"/>
                <v:fill on="false" detectmouseclick="t"/>
              </v:line>
            </v:group>
            <v:group id="shape_0" alt="Group 179" style="position:absolute;left:888;top:4481;width:0;height:122">
              <v:line id="shape_0" from="888,4481" to="888,4603" stroked="t" style="position:absolute">
                <v:stroke color="#3d96ae" weight="9000" joinstyle="round" endcap="flat"/>
                <v:fill on="false" detectmouseclick="t"/>
              </v:line>
            </v:group>
            <v:group id="shape_0" alt="Group 177" style="position:absolute;left:834;top:4481;width:108;height:122">
              <v:line id="shape_0" from="834,4481" to="942,4603" stroked="t" style="position:absolute;flip:y">
                <v:stroke color="#3d96ae" weight="9000" joinstyle="round" endcap="flat"/>
                <v:fill on="false" detectmouseclick="t"/>
              </v:line>
            </v:group>
            <v:group id="shape_0" alt="Group 174" style="position:absolute;left:1633;top:3886;width:53;height:122">
              <v:shape id="shape_0" coordsize="55,124" path="m54,0l0,123l54,123l54,0e" fillcolor="#4198af" stroked="f" style="position:absolute;left:1633;top:3886;width:53;height:122">
                <v:wrap v:type="none"/>
                <v:fill type="solid" color2="#be6750" detectmouseclick="t"/>
                <v:stroke color="#3465a4" joinstyle="round" endcap="flat"/>
              </v:shape>
              <v:shape id="shape_0" coordsize="55,124" path="m54,0l0,0l54,123l54,0e" fillcolor="#4198af" stroked="f" style="position:absolute;left:1633;top:3886;width:53;height:122">
                <v:wrap v:type="none"/>
                <v:fill type="solid" color2="#be6750" detectmouseclick="t"/>
                <v:stroke color="#3465a4" joinstyle="round" endcap="flat"/>
              </v:shape>
            </v:group>
            <v:group id="shape_0" alt="Group 172" style="position:absolute;left:1633;top:3886;width:108;height:122">
              <v:line id="shape_0" from="1633,3886" to="1741,4008" stroked="t" style="position:absolute;flip:xy">
                <v:stroke color="#3d96ae" weight="9000" joinstyle="round" endcap="flat"/>
                <v:fill on="false" detectmouseclick="t"/>
              </v:line>
            </v:group>
            <v:group id="shape_0" alt="Group 170" style="position:absolute;left:1687;top:3886;width:0;height:122">
              <v:line id="shape_0" from="1687,3886" to="1687,4008" stroked="t" style="position:absolute">
                <v:stroke color="#3d96ae" weight="9000" joinstyle="round" endcap="flat"/>
                <v:fill on="false" detectmouseclick="t"/>
              </v:line>
            </v:group>
            <v:group id="shape_0" alt="Group 168" style="position:absolute;left:1633;top:3886;width:108;height:122">
              <v:line id="shape_0" from="1633,3886" to="1741,4008" stroked="t" style="position:absolute;flip:y">
                <v:stroke color="#3d96ae" weight="9000" joinstyle="round" endcap="flat"/>
                <v:fill on="false" detectmouseclick="t"/>
              </v:line>
            </v:group>
            <v:group id="shape_0" alt="Group 165" style="position:absolute;left:2430;top:3992;width:53;height:122">
              <v:shape id="shape_0" coordsize="55,124" path="m54,0l0,123l54,123l54,0e" fillcolor="#4198af" stroked="f" style="position:absolute;left:2430;top:3992;width:53;height:122">
                <v:wrap v:type="none"/>
                <v:fill type="solid" color2="#be6750" detectmouseclick="t"/>
                <v:stroke color="#3465a4" joinstyle="round" endcap="flat"/>
              </v:shape>
              <v:shape id="shape_0" coordsize="55,124" path="m54,0l0,0l54,123l54,0e" fillcolor="#4198af" stroked="f" style="position:absolute;left:2430;top:3992;width:53;height:122">
                <v:wrap v:type="none"/>
                <v:fill type="solid" color2="#be6750" detectmouseclick="t"/>
                <v:stroke color="#3465a4" joinstyle="round" endcap="flat"/>
              </v:shape>
            </v:group>
            <v:group id="shape_0" alt="Group 163" style="position:absolute;left:2430;top:3992;width:108;height:122">
              <v:line id="shape_0" from="2430,3992" to="2538,4114" stroked="t" style="position:absolute;flip:xy">
                <v:stroke color="#3d96ae" weight="9000" joinstyle="round" endcap="flat"/>
                <v:fill on="false" detectmouseclick="t"/>
              </v:line>
            </v:group>
            <v:group id="shape_0" alt="Group 161" style="position:absolute;left:2485;top:3992;width:0;height:122">
              <v:line id="shape_0" from="2485,3992" to="2485,4114" stroked="t" style="position:absolute">
                <v:stroke color="#3d96ae" weight="9000" joinstyle="round" endcap="flat"/>
                <v:fill on="false" detectmouseclick="t"/>
              </v:line>
            </v:group>
            <v:group id="shape_0" alt="Group 159" style="position:absolute;left:2430;top:3992;width:108;height:122">
              <v:line id="shape_0" from="2430,3992" to="2538,4114" stroked="t" style="position:absolute;flip:y">
                <v:stroke color="#3d96ae" weight="9000" joinstyle="round" endcap="flat"/>
                <v:fill on="false" detectmouseclick="t"/>
              </v:line>
            </v:group>
            <v:group id="shape_0" alt="Group 156" style="position:absolute;left:3229;top:4199;width:53;height:122">
              <v:shape id="shape_0" coordsize="55,124" path="m54,0l0,123l54,123l54,0e" fillcolor="#4198af" stroked="f" style="position:absolute;left:3229;top:4199;width:53;height:122">
                <v:wrap v:type="none"/>
                <v:fill type="solid" color2="#be6750" detectmouseclick="t"/>
                <v:stroke color="#3465a4" joinstyle="round" endcap="flat"/>
              </v:shape>
              <v:shape id="shape_0" coordsize="55,124" path="m54,0l0,0l54,123l54,0e" fillcolor="#4198af" stroked="f" style="position:absolute;left:3229;top:4199;width:53;height:122">
                <v:wrap v:type="none"/>
                <v:fill type="solid" color2="#be6750" detectmouseclick="t"/>
                <v:stroke color="#3465a4" joinstyle="round" endcap="flat"/>
              </v:shape>
            </v:group>
            <v:group id="shape_0" alt="Group 154" style="position:absolute;left:3229;top:4199;width:108;height:122">
              <v:line id="shape_0" from="3229,4199" to="3337,4321" stroked="t" style="position:absolute;flip:xy">
                <v:stroke color="#3d96ae" weight="9000" joinstyle="round" endcap="flat"/>
                <v:fill on="false" detectmouseclick="t"/>
              </v:line>
            </v:group>
            <v:group id="shape_0" alt="Group 152" style="position:absolute;left:3283;top:4199;width:0;height:122">
              <v:line id="shape_0" from="3283,4199" to="3283,4321" stroked="t" style="position:absolute">
                <v:stroke color="#3d96ae" weight="9000" joinstyle="round" endcap="flat"/>
                <v:fill on="false" detectmouseclick="t"/>
              </v:line>
            </v:group>
            <v:group id="shape_0" alt="Group 150" style="position:absolute;left:3229;top:4199;width:108;height:122">
              <v:line id="shape_0" from="3229,4199" to="3337,4321" stroked="t" style="position:absolute;flip:y">
                <v:stroke color="#3d96ae" weight="9000" joinstyle="round" endcap="flat"/>
                <v:fill on="false" detectmouseclick="t"/>
              </v:line>
            </v:group>
            <v:group id="shape_0" alt="Group 147" style="position:absolute;left:4031;top:4406;width:53;height:122">
              <v:shape id="shape_0" coordsize="55,124" path="m54,0l0,123l54,123l54,0e" fillcolor="#4198af" stroked="f" style="position:absolute;left:4031;top:4406;width:53;height:122">
                <v:wrap v:type="none"/>
                <v:fill type="solid" color2="#be6750" detectmouseclick="t"/>
                <v:stroke color="#3465a4" joinstyle="round" endcap="flat"/>
              </v:shape>
              <v:shape id="shape_0" coordsize="55,124" path="m54,0l0,0l54,123l54,0e" fillcolor="#4198af" stroked="f" style="position:absolute;left:4031;top:4406;width:53;height:122">
                <v:wrap v:type="none"/>
                <v:fill type="solid" color2="#be6750" detectmouseclick="t"/>
                <v:stroke color="#3465a4" joinstyle="round" endcap="flat"/>
              </v:shape>
            </v:group>
            <v:group id="shape_0" alt="Group 145" style="position:absolute;left:4031;top:4406;width:108;height:122">
              <v:line id="shape_0" from="4031,4406" to="4139,4528" stroked="t" style="position:absolute;flip:xy">
                <v:stroke color="#3d96ae" weight="9000" joinstyle="round" endcap="flat"/>
                <v:fill on="false" detectmouseclick="t"/>
              </v:line>
            </v:group>
            <v:group id="shape_0" alt="Group 143" style="position:absolute;left:4085;top:4406;width:0;height:122">
              <v:line id="shape_0" from="4085,4406" to="4085,4528" stroked="t" style="position:absolute">
                <v:stroke color="#3d96ae" weight="9000" joinstyle="round" endcap="flat"/>
                <v:fill on="false" detectmouseclick="t"/>
              </v:line>
            </v:group>
            <v:group id="shape_0" alt="Group 141" style="position:absolute;left:4031;top:4406;width:108;height:122">
              <v:line id="shape_0" from="4031,4406" to="4139,4528" stroked="t" style="position:absolute;flip:y">
                <v:stroke color="#3d96ae" weight="9000" joinstyle="round" endcap="flat"/>
                <v:fill on="false" detectmouseclick="t"/>
              </v:line>
            </v:group>
            <v:group id="shape_0" alt="Group 138" style="position:absolute;left:4829;top:4612;width:53;height:122">
              <v:shape id="shape_0" coordsize="55,124" path="m54,0l0,123l54,123l54,0e" fillcolor="#4198af" stroked="f" style="position:absolute;left:4829;top:4612;width:53;height:122">
                <v:wrap v:type="none"/>
                <v:fill type="solid" color2="#be6750" detectmouseclick="t"/>
                <v:stroke color="#3465a4" joinstyle="round" endcap="flat"/>
              </v:shape>
              <v:shape id="shape_0" coordsize="55,124" path="m54,0l0,0l54,123l54,0e" fillcolor="#4198af" stroked="f" style="position:absolute;left:4829;top:4612;width:53;height:122">
                <v:wrap v:type="none"/>
                <v:fill type="solid" color2="#be6750" detectmouseclick="t"/>
                <v:stroke color="#3465a4" joinstyle="round" endcap="flat"/>
              </v:shape>
            </v:group>
            <v:group id="shape_0" alt="Group 136" style="position:absolute;left:4829;top:4612;width:108;height:122">
              <v:line id="shape_0" from="4829,4612" to="4937,4734" stroked="t" style="position:absolute;flip:xy">
                <v:stroke color="#3d96ae" weight="9000" joinstyle="round" endcap="flat"/>
                <v:fill on="false" detectmouseclick="t"/>
              </v:line>
            </v:group>
            <v:group id="shape_0" alt="Group 134" style="position:absolute;left:4884;top:4612;width:0;height:122">
              <v:line id="shape_0" from="4884,4612" to="4884,4734" stroked="t" style="position:absolute">
                <v:stroke color="#3d96ae" weight="9000" joinstyle="round" endcap="flat"/>
                <v:fill on="false" detectmouseclick="t"/>
              </v:line>
            </v:group>
            <v:group id="shape_0" alt="Group 132" style="position:absolute;left:4829;top:4612;width:108;height:122">
              <v:line id="shape_0" from="4829,4612" to="4937,4734" stroked="t" style="position:absolute;flip:y">
                <v:stroke color="#3d96ae" weight="9000" joinstyle="round" endcap="flat"/>
                <v:fill on="false" detectmouseclick="t"/>
              </v:line>
            </v:group>
            <v:group id="shape_0" alt="Group 129" style="position:absolute;left:5627;top:4819;width:53;height:122">
              <v:shape id="shape_0" coordsize="55,124" path="m54,0l0,123l54,123l54,0e" fillcolor="#4198af" stroked="f" style="position:absolute;left:5627;top:4819;width:53;height:122">
                <v:wrap v:type="none"/>
                <v:fill type="solid" color2="#be6750" detectmouseclick="t"/>
                <v:stroke color="#3465a4" joinstyle="round" endcap="flat"/>
              </v:shape>
              <v:shape id="shape_0" coordsize="55,124" path="m54,0l0,0l54,123l54,0e" fillcolor="#4198af" stroked="f" style="position:absolute;left:5627;top:4819;width:53;height:122">
                <v:wrap v:type="none"/>
                <v:fill type="solid" color2="#be6750" detectmouseclick="t"/>
                <v:stroke color="#3465a4" joinstyle="round" endcap="flat"/>
              </v:shape>
            </v:group>
            <v:group id="shape_0" alt="Group 127" style="position:absolute;left:5627;top:4819;width:108;height:122">
              <v:line id="shape_0" from="5627,4819" to="5735,4941" stroked="t" style="position:absolute;flip:xy">
                <v:stroke color="#3d96ae" weight="9000" joinstyle="round" endcap="flat"/>
                <v:fill on="false" detectmouseclick="t"/>
              </v:line>
            </v:group>
            <v:group id="shape_0" alt="Group 125" style="position:absolute;left:5682;top:4819;width:0;height:122">
              <v:line id="shape_0" from="5682,4819" to="5682,4941" stroked="t" style="position:absolute">
                <v:stroke color="#3d96ae" weight="9000" joinstyle="round" endcap="flat"/>
                <v:fill on="false" detectmouseclick="t"/>
              </v:line>
            </v:group>
            <v:group id="shape_0" alt="Group 123" style="position:absolute;left:5627;top:4819;width:108;height:122">
              <v:line id="shape_0" from="5627,4819" to="5735,4941" stroked="t" style="position:absolute;flip:y">
                <v:stroke color="#3d96ae" weight="9000" joinstyle="round" endcap="flat"/>
                <v:fill on="false" detectmouseclick="t"/>
              </v:line>
            </v:group>
            <v:group id="shape_0" alt="Group 120" style="position:absolute;left:6426;top:4819;width:53;height:122">
              <v:shape id="shape_0" coordsize="55,124" path="m54,0l0,123l54,123l54,0e" fillcolor="#4198af" stroked="f" style="position:absolute;left:6426;top:4819;width:53;height:122">
                <v:wrap v:type="none"/>
                <v:fill type="solid" color2="#be6750" detectmouseclick="t"/>
                <v:stroke color="#3465a4" joinstyle="round" endcap="flat"/>
              </v:shape>
              <v:shape id="shape_0" coordsize="55,124" path="m54,0l0,0l54,123l54,0e" fillcolor="#4198af" stroked="f" style="position:absolute;left:6426;top:4819;width:53;height:122">
                <v:wrap v:type="none"/>
                <v:fill type="solid" color2="#be6750" detectmouseclick="t"/>
                <v:stroke color="#3465a4" joinstyle="round" endcap="flat"/>
              </v:shape>
            </v:group>
            <v:group id="shape_0" alt="Group 118" style="position:absolute;left:6426;top:4819;width:108;height:122">
              <v:line id="shape_0" from="6426,4819" to="6534,4941" stroked="t" style="position:absolute;flip:xy">
                <v:stroke color="#3d96ae" weight="9000" joinstyle="round" endcap="flat"/>
                <v:fill on="false" detectmouseclick="t"/>
              </v:line>
            </v:group>
            <v:group id="shape_0" alt="Group 116" style="position:absolute;left:6480;top:4819;width:0;height:122">
              <v:line id="shape_0" from="6480,4819" to="6480,4941" stroked="t" style="position:absolute">
                <v:stroke color="#3d96ae" weight="9000" joinstyle="round" endcap="flat"/>
                <v:fill on="false" detectmouseclick="t"/>
              </v:line>
            </v:group>
            <v:group id="shape_0" alt="Group 114" style="position:absolute;left:6426;top:4819;width:108;height:122">
              <v:line id="shape_0" from="6426,4819" to="6534,4941" stroked="t" style="position:absolute;flip:y">
                <v:stroke color="#3d96ae" weight="9000" joinstyle="round" endcap="flat"/>
                <v:fill on="false" detectmouseclick="t"/>
              </v:line>
            </v:group>
            <v:group id="shape_0" alt="Group 111" style="position:absolute;left:7224;top:4819;width:53;height:122">
              <v:shape id="shape_0" coordsize="55,124" path="m54,0l0,123l54,123l54,0e" fillcolor="#4198af" stroked="f" style="position:absolute;left:7224;top:4819;width:53;height:122">
                <v:wrap v:type="none"/>
                <v:fill type="solid" color2="#be6750" detectmouseclick="t"/>
                <v:stroke color="#3465a4" joinstyle="round" endcap="flat"/>
              </v:shape>
              <v:shape id="shape_0" coordsize="55,124" path="m54,0l0,0l54,123l54,0e" fillcolor="#4198af" stroked="f" style="position:absolute;left:7224;top:4819;width:53;height:122">
                <v:wrap v:type="none"/>
                <v:fill type="solid" color2="#be6750" detectmouseclick="t"/>
                <v:stroke color="#3465a4" joinstyle="round" endcap="flat"/>
              </v:shape>
            </v:group>
            <v:group id="shape_0" alt="Group 109" style="position:absolute;left:7224;top:4819;width:108;height:122">
              <v:line id="shape_0" from="7224,4819" to="7332,4941" stroked="t" style="position:absolute;flip:xy">
                <v:stroke color="#3d96ae" weight="9000" joinstyle="round" endcap="flat"/>
                <v:fill on="false" detectmouseclick="t"/>
              </v:line>
            </v:group>
            <v:group id="shape_0" alt="Group 107" style="position:absolute;left:7279;top:4819;width:0;height:122">
              <v:line id="shape_0" from="7279,4819" to="7279,4941" stroked="t" style="position:absolute">
                <v:stroke color="#3d96ae" weight="9000" joinstyle="round" endcap="flat"/>
                <v:fill on="false" detectmouseclick="t"/>
              </v:line>
            </v:group>
            <v:group id="shape_0" alt="Group 105" style="position:absolute;left:7224;top:4819;width:108;height:122">
              <v:line id="shape_0" from="7224,4819" to="7332,4941" stroked="t" style="position:absolute;flip:y">
                <v:stroke color="#3d96ae" weight="9000" joinstyle="round" endcap="flat"/>
                <v:fill on="false" detectmouseclick="t"/>
              </v:line>
            </v:group>
            <v:group id="shape_0" alt="Group 103" style="position:absolute;left:888;top:2727;width:6389;height:2152">
              <v:shape id="shape_0" coordsize="6391,2154" path="m0,1060l798,0l1597,405l2395,988l3197,1803l3995,1976l4793,2094l5591,2153l6390,2153e" stroked="t" style="position:absolute;left:888;top:2727;width:6389;height:2152">
                <v:stroke color="#da8137" weight="27360" joinstyle="round" endcap="flat"/>
                <v:fill on="false" detectmouseclick="t"/>
              </v:shape>
            </v:group>
            <v:group id="shape_0" alt="Group 101" style="position:absolute;left:832;top:3724;width:104;height:116">
              <v:shape id="shape_0" coordsize="106,118" path="m51,0l10,26l0,68l5,84l14,99l27,110l45,115l66,117l82,110l94,96l102,79l105,60l103,44l95,26l84,13l69,3l51,0e" fillcolor="#db843d" stroked="f" style="position:absolute;left:832;top:3724;width:104;height:116">
                <v:wrap v:type="none"/>
                <v:fill type="solid" color2="#247bc2" detectmouseclick="t"/>
                <v:stroke color="#3465a4" joinstyle="round" endcap="flat"/>
              </v:shape>
            </v:group>
            <v:group id="shape_0" alt="Group 99" style="position:absolute;left:832;top:3724;width:104;height:116">
              <v:shape id="shape_0" coordsize="106,118" path="m105,60l102,79l94,96l82,110l66,117l45,115l27,110l14,99l5,84l0,68l2,45l10,26l20,13l35,3l51,0l69,3l84,13l95,26l103,44l105,60e" stroked="t" style="position:absolute;left:832;top:3724;width:104;height:116">
                <v:wrap v:type="none"/>
                <v:fill on="false" detectmouseclick="t"/>
                <v:stroke color="#da8137" weight="9000" joinstyle="round" endcap="flat"/>
              </v:shape>
            </v:group>
            <v:group id="shape_0" alt="Group 97" style="position:absolute;left:1631;top:2664;width:104;height:116">
              <v:shape id="shape_0" coordsize="106,118" path="m50,0l10,26l0,68l5,84l13,99l27,110l44,115l65,117l81,110l93,97l102,79l105,60l103,44l95,26l84,13l68,3l50,0e" fillcolor="#db843d" stroked="f" style="position:absolute;left:1631;top:2664;width:104;height:116">
                <v:wrap v:type="none"/>
                <v:fill type="solid" color2="#247bc2" detectmouseclick="t"/>
                <v:stroke color="#3465a4" joinstyle="round" endcap="flat"/>
              </v:shape>
            </v:group>
            <v:group id="shape_0" alt="Group 95" style="position:absolute;left:1631;top:2664;width:104;height:116">
              <v:shape id="shape_0" coordsize="106,118" path="m105,60l102,79l93,97l81,110l65,117l44,115l27,110l13,99l5,84l0,68l2,45l10,26l20,13l35,3l50,0l68,3l84,13l95,26l103,44l105,60e" stroked="t" style="position:absolute;left:1631;top:2664;width:104;height:116">
                <v:wrap v:type="none"/>
                <v:fill on="false" detectmouseclick="t"/>
                <v:stroke color="#da8137" weight="9000" joinstyle="round" endcap="flat"/>
              </v:shape>
            </v:group>
            <v:group id="shape_0" alt="Group 93" style="position:absolute;left:2429;top:3069;width:104;height:116">
              <v:shape id="shape_0" coordsize="106,118" path="m51,0l10,26l0,68l5,84l13,99l27,110l44,115l66,117l82,110l94,96l102,79l105,60l103,44l95,26l84,13l69,3l51,0e" fillcolor="#db843d" stroked="f" style="position:absolute;left:2429;top:3069;width:104;height:116">
                <v:wrap v:type="none"/>
                <v:fill type="solid" color2="#247bc2" detectmouseclick="t"/>
                <v:stroke color="#3465a4" joinstyle="round" endcap="flat"/>
              </v:shape>
            </v:group>
            <v:group id="shape_0" alt="Group 91" style="position:absolute;left:2429;top:3069;width:104;height:116">
              <v:shape id="shape_0" coordsize="106,118" path="m105,60l102,79l94,96l82,110l66,117l44,115l27,110l13,99l5,84l0,68l2,45l10,26l20,13l35,3l51,0l69,3l84,13l95,26l103,44l105,60e" stroked="t" style="position:absolute;left:2429;top:3069;width:104;height:116">
                <v:wrap v:type="none"/>
                <v:fill on="false" detectmouseclick="t"/>
                <v:stroke color="#da8137" weight="9000" joinstyle="round" endcap="flat"/>
              </v:shape>
            </v:group>
            <v:group id="shape_0" alt="Group 89" style="position:absolute;left:3228;top:3652;width:104;height:116">
              <v:shape id="shape_0" coordsize="106,118" path="m50,0l10,26l0,68l4,84l13,99l27,110l44,116l66,117l81,110l94,97l102,80l105,60l103,44l96,26l84,13l68,3l50,0e" fillcolor="#db843d" stroked="f" style="position:absolute;left:3228;top:3652;width:104;height:116">
                <v:wrap v:type="none"/>
                <v:fill type="solid" color2="#247bc2" detectmouseclick="t"/>
                <v:stroke color="#3465a4" joinstyle="round" endcap="flat"/>
              </v:shape>
            </v:group>
            <v:group id="shape_0" alt="Group 87" style="position:absolute;left:3228;top:3652;width:104;height:116">
              <v:shape id="shape_0" coordsize="106,118" path="m105,60l102,80l94,97l81,110l66,117l44,116l27,110l13,99l4,84l0,68l2,45l10,26l21,13l34,3l50,0l68,3l84,13l96,26l103,44l105,60e" stroked="t" style="position:absolute;left:3228;top:3652;width:104;height:116">
                <v:wrap v:type="none"/>
                <v:fill on="false" detectmouseclick="t"/>
                <v:stroke color="#da8137" weight="9000" joinstyle="round" endcap="flat"/>
              </v:shape>
            </v:group>
            <v:group id="shape_0" alt="Group 85" style="position:absolute;left:4030;top:4467;width:104;height:116">
              <v:shape id="shape_0" coordsize="106,118" path="m50,0l10,26l0,68l5,84l13,98l27,108l44,115l65,117l81,110l93,96l102,79l105,60l103,42l95,26l84,11l68,3l50,0e" fillcolor="#db843d" stroked="f" style="position:absolute;left:4030;top:4467;width:104;height:116">
                <v:wrap v:type="none"/>
                <v:fill type="solid" color2="#247bc2" detectmouseclick="t"/>
                <v:stroke color="#3465a4" joinstyle="round" endcap="flat"/>
              </v:shape>
            </v:group>
            <v:group id="shape_0" alt="Group 83" style="position:absolute;left:4030;top:4467;width:104;height:116">
              <v:shape id="shape_0" coordsize="106,118" path="m105,60l102,79l93,96l81,110l65,117l44,115l27,108l13,98l5,84l0,68l2,45l10,26l20,13l35,3l50,0l68,3l84,11l95,26l103,42l105,60e" stroked="t" style="position:absolute;left:4030;top:4467;width:104;height:116">
                <v:wrap v:type="none"/>
                <v:fill on="false" detectmouseclick="t"/>
                <v:stroke color="#da8137" weight="9000" joinstyle="round" endcap="flat"/>
              </v:shape>
            </v:group>
            <v:group id="shape_0" alt="Group 81" style="position:absolute;left:4828;top:4639;width:104;height:116">
              <v:shape id="shape_0" coordsize="106,118" path="m51,0l10,27l0,68l5,83l13,98l27,108l44,115l66,117l82,109l94,96l102,79l105,60l103,43l95,26l84,12l69,3l51,0e" fillcolor="#db843d" stroked="f" style="position:absolute;left:4828;top:4639;width:104;height:116">
                <v:wrap v:type="none"/>
                <v:fill type="solid" color2="#247bc2" detectmouseclick="t"/>
                <v:stroke color="#3465a4" joinstyle="round" endcap="flat"/>
              </v:shape>
            </v:group>
            <v:group id="shape_0" alt="Group 79" style="position:absolute;left:4828;top:4639;width:104;height:116">
              <v:shape id="shape_0" coordsize="106,118" path="m105,60l102,79l94,96l82,109l66,117l44,115l27,108l13,98l5,83l0,68l2,46l10,27l20,13l35,3l51,0l69,3l84,12l95,26l103,43l105,60e" stroked="t" style="position:absolute;left:4828;top:4639;width:104;height:116">
                <v:wrap v:type="none"/>
                <v:fill on="false" detectmouseclick="t"/>
                <v:stroke color="#da8137" weight="9000" joinstyle="round" endcap="flat"/>
              </v:shape>
            </v:group>
            <v:group id="shape_0" alt="Group 77" style="position:absolute;left:5627;top:4758;width:104;height:116">
              <v:shape id="shape_0" coordsize="106,118" path="m50,0l10,26l0,68l4,84l13,99l27,110l44,115l66,117l81,110l94,96l102,79l105,60l103,44l96,26l84,13l68,3l50,0e" fillcolor="#db843d" stroked="f" style="position:absolute;left:5627;top:4758;width:104;height:116">
                <v:wrap v:type="none"/>
                <v:fill type="solid" color2="#247bc2" detectmouseclick="t"/>
                <v:stroke color="#3465a4" joinstyle="round" endcap="flat"/>
              </v:shape>
            </v:group>
            <v:group id="shape_0" alt="Group 75" style="position:absolute;left:5627;top:4758;width:104;height:116">
              <v:shape id="shape_0" coordsize="106,118" path="m105,60l102,79l94,96l81,110l66,117l44,115l27,110l13,99l4,84l0,68l2,45l10,26l21,13l34,3l50,0l68,3l84,13l96,26l103,44l105,60e" stroked="t" style="position:absolute;left:5627;top:4758;width:104;height:116">
                <v:wrap v:type="none"/>
                <v:fill on="false" detectmouseclick="t"/>
                <v:stroke color="#da8137" weight="9000" joinstyle="round" endcap="flat"/>
              </v:shape>
            </v:group>
            <v:group id="shape_0" alt="Group 73" style="position:absolute;left:6424;top:4817;width:104;height:116">
              <v:shape id="shape_0" coordsize="106,118" path="m50,0l10,26l0,68l5,84l13,99l27,110l44,115l66,117l82,110l94,97l102,79l105,60l103,44l95,26l84,13l68,3l50,0e" fillcolor="#db843d" stroked="f" style="position:absolute;left:6424;top:4817;width:104;height:116">
                <v:wrap v:type="none"/>
                <v:fill type="solid" color2="#247bc2" detectmouseclick="t"/>
                <v:stroke color="#3465a4" joinstyle="round" endcap="flat"/>
              </v:shape>
            </v:group>
            <v:group id="shape_0" alt="Group 71" style="position:absolute;left:6424;top:4817;width:104;height:116">
              <v:shape id="shape_0" coordsize="106,118" path="m105,60l102,79l94,97l82,110l66,117l44,115l27,110l13,99l5,84l0,68l2,45l10,26l20,13l35,3l50,0l68,3l84,13l95,26l103,44l105,60e" stroked="t" style="position:absolute;left:6424;top:4817;width:104;height:116">
                <v:wrap v:type="none"/>
                <v:fill on="false" detectmouseclick="t"/>
                <v:stroke color="#da8137" weight="9000" joinstyle="round" endcap="flat"/>
              </v:shape>
            </v:group>
            <v:group id="shape_0" alt="Group 69" style="position:absolute;left:7223;top:4817;width:104;height:116">
              <v:shape id="shape_0" coordsize="106,118" path="m51,0l10,26l0,68l5,84l14,99l27,110l45,115l66,117l82,110l94,97l102,79l105,60l103,44l95,26l84,13l69,3l51,0e" fillcolor="#db843d" stroked="f" style="position:absolute;left:7223;top:4817;width:104;height:116">
                <v:wrap v:type="none"/>
                <v:fill type="solid" color2="#247bc2" detectmouseclick="t"/>
                <v:stroke color="#3465a4" joinstyle="round" endcap="flat"/>
              </v:shape>
            </v:group>
            <v:group id="shape_0" alt="Group 67" style="position:absolute;left:7223;top:4817;width:104;height:116">
              <v:shape id="shape_0" coordsize="106,118" path="m105,60l102,79l94,97l82,110l66,117l45,115l27,110l14,99l5,84l0,68l2,45l10,26l20,13l35,3l51,0l69,3l84,13l95,26l103,44l105,60e" stroked="t" style="position:absolute;left:7223;top:4817;width:104;height:116">
                <v:wrap v:type="none"/>
                <v:fill on="false" detectmouseclick="t"/>
                <v:stroke color="#da8137" weight="9000" joinstyle="round" endcap="flat"/>
              </v:shape>
            </v:group>
            <v:group id="shape_0" alt="Group 65" style="position:absolute;left:7964;top:1782;width:299;height:0">
              <v:line id="shape_0" from="7964,1782" to="8263,1782" stroked="t" style="position:absolute">
                <v:stroke color="#416fa6" weight="27360" joinstyle="round" endcap="flat"/>
                <v:fill on="false" detectmouseclick="t"/>
              </v:line>
            </v:group>
            <v:group id="shape_0" alt="Group 63" style="position:absolute;left:8070;top:1731;width:90;height:101">
              <v:shape id="shape_0" coordsize="92,103" path="m45,0l0,52l45,102l91,52l45,0e" fillcolor="#4572a7" stroked="f" style="position:absolute;left:8070;top:1731;width:90;height:101">
                <v:wrap v:type="none"/>
                <v:fill type="solid" color2="#ba8d58" detectmouseclick="t"/>
                <v:stroke color="#3465a4" joinstyle="round" endcap="flat"/>
              </v:shape>
            </v:group>
            <v:group id="shape_0" alt="Group 61" style="position:absolute;left:8070;top:1731;width:90;height:101">
              <v:shape id="shape_0" coordsize="92,103" path="m45,0l91,52l45,102l0,52l45,0e" stroked="t" style="position:absolute;left:8070;top:1731;width:90;height:101">
                <v:wrap v:type="none"/>
                <v:fill on="false" detectmouseclick="t"/>
                <v:stroke color="#416fa6" weight="9000" joinstyle="round" endcap="flat"/>
              </v:shape>
            </v:group>
            <v:group id="shape_0" alt="Group 59" style="position:absolute;left:8156;top:2132;width:108;height:0">
              <v:line id="shape_0" from="8156,2132" to="8264,2132" stroked="t" style="position:absolute">
                <v:stroke color="#a8423f" weight="27360" joinstyle="round" endcap="flat"/>
                <v:fill on="false" detectmouseclick="t"/>
              </v:line>
            </v:group>
            <v:group id="shape_0" alt="Group 57" style="position:absolute;left:7964;top:2132;width:100;height:0">
              <v:line id="shape_0" from="7964,2132" to="8064,2132" stroked="t" style="position:absolute">
                <v:stroke color="#a8423f" weight="27360" joinstyle="round" endcap="flat"/>
                <v:fill on="false" detectmouseclick="t"/>
              </v:line>
            </v:group>
            <v:group id="shape_0" alt="Group 55" style="position:absolute;left:8066;top:2077;width:90;height:101">
              <v:shape id="shape_0" coordsize="92,103" path="m0,0l91,0l91,102l0,102l0,0e" fillcolor="#aa4643" stroked="f" style="position:absolute;left:8066;top:2077;width:90;height:101">
                <v:wrap v:type="none"/>
                <v:fill type="solid" color2="#55b9bc" detectmouseclick="t"/>
                <v:stroke color="#3465a4" joinstyle="round" endcap="flat"/>
              </v:shape>
            </v:group>
            <v:group id="shape_0" alt="Group 53" style="position:absolute;left:8066;top:2077;width:90;height:101">
              <v:shape id="shape_0" coordsize="92,103" path="m0,0l91,0l91,102l0,102l0,0e" stroked="t" style="position:absolute;left:8066;top:2077;width:90;height:101">
                <v:wrap v:type="none"/>
                <v:fill on="false" detectmouseclick="t"/>
                <v:stroke color="#a8423f" weight="9000" joinstyle="round" endcap="flat"/>
              </v:shape>
            </v:group>
            <v:group id="shape_0" alt="Group 51" style="position:absolute;left:7964;top:2487;width:299;height:0">
              <v:line id="shape_0" from="7964,2487" to="8263,2487" stroked="t" style="position:absolute">
                <v:stroke color="#86a44a" weight="27360" joinstyle="round" endcap="flat"/>
                <v:fill on="false" detectmouseclick="t"/>
              </v:line>
            </v:group>
            <v:group id="shape_0" alt="Group 49" style="position:absolute;left:8070;top:2436;width:90;height:101">
              <v:shape id="shape_0" coordsize="92,103" path="m45,0l0,102l91,102l45,0e" fillcolor="#89a54e" stroked="f" style="position:absolute;left:8070;top:2436;width:90;height:101">
                <v:wrap v:type="none"/>
                <v:fill type="solid" color2="#765ab1" detectmouseclick="t"/>
                <v:stroke color="#3465a4" joinstyle="round" endcap="flat"/>
              </v:shape>
            </v:group>
            <v:group id="shape_0" alt="Group 47" style="position:absolute;left:8070;top:2436;width:90;height:101">
              <v:shape id="shape_0" coordsize="92,103" path="m45,0l91,102l0,102l45,0e" stroked="t" style="position:absolute;left:8070;top:2436;width:90;height:101">
                <v:wrap v:type="none"/>
                <v:fill on="false" detectmouseclick="t"/>
                <v:stroke color="#86a44a" weight="9000" joinstyle="round" endcap="flat"/>
              </v:shape>
            </v:group>
            <v:group id="shape_0" alt="Group 45" style="position:absolute;left:7964;top:2841;width:299;height:0">
              <v:line id="shape_0" from="7964,2841" to="8263,2841" stroked="t" style="position:absolute">
                <v:stroke color="#6e548d" weight="27360" joinstyle="round" endcap="flat"/>
                <v:fill on="false" detectmouseclick="t"/>
              </v:line>
            </v:group>
            <v:group id="shape_0" alt="Group 42" style="position:absolute;left:8070;top:2790;width:93;height:104">
              <v:shape id="shape_0" coordsize="95,106" path="m47,0l0,105l94,105l47,0e" fillcolor="#71588f" stroked="f" style="position:absolute;left:8070;top:2790;width:93;height:104">
                <v:wrap v:type="none"/>
                <v:fill type="solid" color2="#8ea770" detectmouseclick="t"/>
                <v:stroke color="#3465a4" joinstyle="round" endcap="flat"/>
              </v:shape>
              <v:shape id="shape_0" coordsize="95,106" path="m94,0l0,0l47,105l94,0e" fillcolor="#71588f" stroked="f" style="position:absolute;left:8070;top:2790;width:93;height:104">
                <v:wrap v:type="none"/>
                <v:fill type="solid" color2="#8ea770" detectmouseclick="t"/>
                <v:stroke color="#3465a4" joinstyle="round" endcap="flat"/>
              </v:shape>
            </v:group>
            <v:group id="shape_0" alt="Group 40" style="position:absolute;left:8070;top:2790;width:93;height:104">
              <v:line id="shape_0" from="8070,2790" to="8163,2894" stroked="t" style="position:absolute;flip:xy">
                <v:stroke color="#6e548d" weight="9000" joinstyle="round" endcap="flat"/>
                <v:fill on="false" detectmouseclick="t"/>
              </v:line>
            </v:group>
            <v:group id="shape_0" alt="Group 38" style="position:absolute;left:8070;top:2790;width:93;height:104">
              <v:line id="shape_0" from="8070,2790" to="8163,2894" stroked="t" style="position:absolute;flip:y">
                <v:stroke color="#6e548d" weight="9000" joinstyle="round" endcap="flat"/>
                <v:fill on="false" detectmouseclick="t"/>
              </v:line>
            </v:group>
            <v:group id="shape_0" alt="Group 36" style="position:absolute;left:7964;top:3192;width:299;height:0">
              <v:line id="shape_0" from="7964,3192" to="8263,3192" stroked="t" style="position:absolute">
                <v:stroke color="#3d96ae" weight="27360" joinstyle="round" endcap="flat"/>
                <v:fill on="false" detectmouseclick="t"/>
              </v:line>
            </v:group>
            <v:group id="shape_0" alt="Group 32" style="position:absolute;left:8070;top:3141;width:46;height:104">
              <v:shape id="shape_0" coordsize="48,106" path="m47,0l0,105l47,105l47,0e" fillcolor="#4198af" stroked="f" style="position:absolute;left:8070;top:3141;width:46;height:104">
                <v:wrap v:type="none"/>
                <v:fill type="solid" color2="#be6750" detectmouseclick="t"/>
                <v:stroke color="#3465a4" joinstyle="round" endcap="flat"/>
              </v:shape>
              <v:shape id="shape_0" coordsize="48,106" path="m0,0l0,105l47,39l0,0e" fillcolor="#4198af" stroked="f" style="position:absolute;left:8070;top:3141;width:46;height:104">
                <v:wrap v:type="none"/>
                <v:fill type="solid" color2="#be6750" detectmouseclick="t"/>
                <v:stroke color="#3465a4" joinstyle="round" endcap="flat"/>
              </v:shape>
              <v:shape id="shape_0" coordsize="48,106" path="m47,0l0,0l47,105l47,0e" fillcolor="#4198af" stroked="f" style="position:absolute;left:8070;top:3141;width:46;height:104">
                <v:wrap v:type="none"/>
                <v:fill type="solid" color2="#be6750" detectmouseclick="t"/>
                <v:stroke color="#3465a4" joinstyle="round" endcap="flat"/>
              </v:shape>
            </v:group>
            <v:group id="shape_0" alt="Group 30" style="position:absolute;left:8070;top:3141;width:93;height:104">
              <v:line id="shape_0" from="8070,3141" to="8163,3245" stroked="t" style="position:absolute;flip:xy">
                <v:stroke color="#3d96ae" weight="9000" joinstyle="round" endcap="flat"/>
                <v:fill on="false" detectmouseclick="t"/>
              </v:line>
            </v:group>
            <v:group id="shape_0" alt="Group 28" style="position:absolute;left:8114;top:3141;width:0;height:104">
              <v:line id="shape_0" from="8114,3141" to="8114,3245" stroked="t" style="position:absolute">
                <v:stroke color="#3d96ae" weight="9000" joinstyle="round" endcap="flat"/>
                <v:fill on="false" detectmouseclick="t"/>
              </v:line>
            </v:group>
            <v:group id="shape_0" alt="Group 26" style="position:absolute;left:8070;top:3141;width:93;height:104">
              <v:line id="shape_0" from="8070,3141" to="8163,3245" stroked="t" style="position:absolute;flip:y">
                <v:stroke color="#3d96ae" weight="9000" joinstyle="round" endcap="flat"/>
                <v:fill on="false" detectmouseclick="t"/>
              </v:line>
            </v:group>
            <v:group id="shape_0" alt="Group 24" style="position:absolute;left:7964;top:3546;width:299;height:0">
              <v:line id="shape_0" from="7964,3546" to="8263,3546" stroked="t" style="position:absolute">
                <v:stroke color="#da8137" weight="27360" joinstyle="round" endcap="flat"/>
                <v:fill on="false" detectmouseclick="t"/>
              </v:line>
            </v:group>
            <v:group id="shape_0" alt="Group 22" style="position:absolute;left:8067;top:3493;width:90;height:101">
              <v:shape id="shape_0" coordsize="92,103" path="m42,0l26,5l13,17l3,34l0,54l5,73l14,89l29,99l48,102l64,98l78,87l88,71l91,52l91,47l86,29l76,13l61,3l42,0e" fillcolor="#db843d" stroked="f" style="position:absolute;left:8067;top:3493;width:90;height:101">
                <v:wrap v:type="none"/>
                <v:fill type="solid" color2="#247bc2" detectmouseclick="t"/>
                <v:stroke color="#3465a4" joinstyle="round" endcap="flat"/>
              </v:shape>
            </v:group>
            <v:group id="shape_0" alt="Group 20" style="position:absolute;left:8067;top:3493;width:90;height:101">
              <v:shape id="shape_0" coordsize="92,103" path="m91,52l88,71l78,87l64,98l48,102l29,99l14,89l5,73l0,54l3,34l13,17l26,5l42,0l61,3l76,13l86,29l91,47l91,52e" stroked="t" style="position:absolute;left:8067;top:3493;width:90;height:101">
                <v:wrap v:type="none"/>
                <v:fill on="false" detectmouseclick="t"/>
                <v:stroke color="#da8137" weight="9000" joinstyle="round" endcap="flat"/>
              </v:shape>
            </v:group>
            <v:group id="shape_0" alt="Group 6" style="position:absolute;left:0;top:0;width:12025;height:5327">
              <v:shape id="shape_0" coordsize="10049,5329" path="m0,0l10048,0l10048,5328l0,5328l0,0e" stroked="t" style="position:absolute;left:0;top:0;width:10047;height:5327">
                <v:wrap v:type="none"/>
                <v:fill on="false" detectmouseclick="t"/>
                <v:stroke color="#868686" weight="9000" joinstyle="round" endcap="flat"/>
              </v:shape>
              <v:shapetype id="shapetype_202" coordsize="21600,21600" o:spt="202" path="m,l,21600l21600,21600l21600,xe">
                <v:stroke joinstyle="miter"/>
                <v:path gradientshapeok="t" o:connecttype="rect"/>
              </v:shapetype>
              <v:shape id="shape_0" stroked="f" style="position:absolute;left:24;top:98;width:466;height:4783" type="shapetype_202">
                <v:wrap v:type="none"/>
                <v:fill on="false" detectmouseclick="t"/>
                <v:stroke color="#3465a4" joinstyle="round" endcap="flat"/>
              </v:shape>
              <v:shape id="shape_0" stroked="f" style="position:absolute;left:6119;top:1702;width:5905;height:1942" type="shapetype_202">
                <v:wrap v:type="none"/>
                <v:fill on="false" detectmouseclick="t"/>
                <v:stroke color="#3465a4" joinstyle="round" endcap="flat"/>
              </v:shape>
              <v:shape id="shape_0" stroked="f" style="position:absolute;left:361;top:5020;width:1055;height:233" type="shapetype_202">
                <v:wrap v:type="none"/>
                <v:fill on="false" detectmouseclick="t"/>
                <v:stroke color="#3465a4" joinstyle="round" endcap="flat"/>
              </v:shape>
              <v:shape id="shape_0" stroked="f" style="position:absolute;left:1564;top:5020;width:247;height:233" type="shapetype_202">
                <v:wrap v:type="none"/>
                <v:fill on="false" detectmouseclick="t"/>
                <v:stroke color="#3465a4" joinstyle="round" endcap="flat"/>
              </v:shape>
              <v:shape id="shape_0" stroked="f" style="position:absolute;left:2362;top:5020;width:247;height:233" type="shapetype_202">
                <v:wrap v:type="none"/>
                <v:fill on="false" detectmouseclick="t"/>
                <v:stroke color="#3465a4" joinstyle="round" endcap="flat"/>
              </v:shape>
              <v:shape id="shape_0" stroked="f" style="position:absolute;left:3161;top:5020;width:247;height:233" type="shapetype_202">
                <v:wrap v:type="none"/>
                <v:fill on="false" detectmouseclick="t"/>
                <v:stroke color="#3465a4" joinstyle="round" endcap="flat"/>
              </v:shape>
              <v:shape id="shape_0" stroked="f" style="position:absolute;left:3960;top:5020;width:247;height:233" type="shapetype_202">
                <v:wrap v:type="none"/>
                <v:fill on="false" detectmouseclick="t"/>
                <v:stroke color="#3465a4" joinstyle="round" endcap="flat"/>
              </v:shape>
              <v:shape id="shape_0" stroked="f" style="position:absolute;left:4758;top:5020;width:247;height:233" type="shapetype_202">
                <v:wrap v:type="none"/>
                <v:fill on="false" detectmouseclick="t"/>
                <v:stroke color="#3465a4" joinstyle="round" endcap="flat"/>
              </v:shape>
              <v:shape id="shape_0" stroked="f" style="position:absolute;left:5557;top:5020;width:247;height:233" type="shapetype_202">
                <v:wrap v:type="none"/>
                <v:fill on="false" detectmouseclick="t"/>
                <v:stroke color="#3465a4" joinstyle="round" endcap="flat"/>
              </v:shape>
              <v:shape id="shape_0" stroked="f" style="position:absolute;left:6356;top:5020;width:247;height:233" type="shapetype_202">
                <v:wrap v:type="none"/>
                <v:fill on="false" detectmouseclick="t"/>
                <v:stroke color="#3465a4" joinstyle="round" endcap="flat"/>
              </v:shape>
              <v:shape id="shape_0" stroked="f" style="position:absolute;left:7154;top:5020;width:247;height:233" type="shapetype_202">
                <v:wrap v:type="none"/>
                <v:fill on="false" detectmouseclick="t"/>
                <v:stroke color="#3465a4" joinstyle="round" endcap="flat"/>
              </v:shape>
            </v:group>
          </v:group>
        </w:pict>
      </w:r>
    </w:p>
    <w:p>
      <w:pPr>
        <w:pStyle w:val="TextBody"/>
        <w:widowControl w:val="false"/>
        <w:tabs>
          <w:tab w:val="left" w:pos="832" w:leader="none"/>
        </w:tabs>
        <w:spacing w:lineRule="auto" w:line="240" w:before="0" w:after="0"/>
        <w:ind w:left="0" w:right="135" w:hanging="0"/>
        <w:rPr>
          <w:rFonts w:cs="Times New Roman" w:ascii="Times New Roman" w:hAnsi="Times New Roman"/>
          <w:sz w:val="24"/>
          <w:szCs w:val="24"/>
        </w:rPr>
      </w:pPr>
      <w:r>
        <w:rPr>
          <w:rFonts w:cs="Times New Roman" w:ascii="Times New Roman" w:hAnsi="Times New Roman"/>
          <w:sz w:val="24"/>
          <w:szCs w:val="24"/>
        </w:rPr>
      </w:r>
    </w:p>
    <w:p>
      <w:pPr>
        <w:sectPr>
          <w:type w:val="nextPage"/>
          <w:pgSz w:w="12240" w:h="15840"/>
          <w:pgMar w:left="1040" w:right="1040" w:header="0" w:top="1080" w:footer="0" w:bottom="1140" w:gutter="0"/>
          <w:pgNumType w:fmt="decimal"/>
          <w:formProt w:val="false"/>
          <w:textDirection w:val="lrTb"/>
          <w:docGrid w:type="default" w:linePitch="240" w:charSpace="4294965247"/>
        </w:sectPr>
        <w:pStyle w:val="TextBody"/>
        <w:widowControl w:val="false"/>
        <w:tabs>
          <w:tab w:val="left" w:pos="832" w:leader="none"/>
        </w:tabs>
        <w:spacing w:lineRule="auto" w:line="240" w:before="0" w:after="0"/>
        <w:ind w:left="0" w:right="130" w:hanging="0"/>
        <w:rPr>
          <w:rFonts w:cs="Times New Roman" w:ascii="Times New Roman" w:hAnsi="Times New Roman"/>
          <w:sz w:val="24"/>
          <w:szCs w:val="24"/>
        </w:rPr>
      </w:pPr>
      <w:r>
        <w:rPr>
          <w:rFonts w:cs="Times New Roman" w:ascii="Times New Roman" w:hAnsi="Times New Roman"/>
          <w:sz w:val="24"/>
          <w:szCs w:val="24"/>
          <w:shd w:fill="FFFF00" w:val="clear"/>
        </w:rPr>
        <w:t>Figure</w:t>
      </w:r>
      <w:r>
        <w:rPr>
          <w:rFonts w:cs="Times New Roman" w:ascii="Times New Roman" w:hAnsi="Times New Roman"/>
          <w:spacing w:val="-3"/>
          <w:sz w:val="24"/>
          <w:szCs w:val="24"/>
          <w:shd w:fill="FFFF00" w:val="clear"/>
        </w:rPr>
        <w:t xml:space="preserve"> </w:t>
      </w:r>
      <w:r>
        <w:rPr>
          <w:rFonts w:cs="Times New Roman" w:ascii="Times New Roman" w:hAnsi="Times New Roman"/>
          <w:sz w:val="24"/>
          <w:szCs w:val="24"/>
          <w:shd w:fill="FFFF00" w:val="clear"/>
        </w:rPr>
        <w:t>?.</w:t>
      </w:r>
      <w:r>
        <w:rPr>
          <w:rFonts w:cs="Times New Roman" w:ascii="Times New Roman" w:hAnsi="Times New Roman"/>
          <w:spacing w:val="54"/>
          <w:sz w:val="24"/>
          <w:szCs w:val="24"/>
        </w:rPr>
        <w:t xml:space="preserve"> </w:t>
      </w:r>
      <w:r>
        <w:rPr>
          <w:rFonts w:cs="Times New Roman" w:ascii="Times New Roman" w:hAnsi="Times New Roman"/>
          <w:sz w:val="24"/>
          <w:szCs w:val="24"/>
        </w:rPr>
        <w:t>Percentage</w:t>
      </w:r>
      <w:r>
        <w:rPr>
          <w:rFonts w:cs="Times New Roman" w:ascii="Times New Roman" w:hAnsi="Times New Roman"/>
          <w:spacing w:val="-3"/>
          <w:sz w:val="24"/>
          <w:szCs w:val="24"/>
        </w:rPr>
        <w:t xml:space="preserve"> </w:t>
      </w:r>
      <w:r>
        <w:rPr>
          <w:rFonts w:cs="Times New Roman" w:ascii="Times New Roman" w:hAnsi="Times New Roman"/>
          <w:sz w:val="24"/>
          <w:szCs w:val="24"/>
        </w:rPr>
        <w:t>decrease</w:t>
      </w:r>
      <w:r>
        <w:rPr>
          <w:rFonts w:cs="Times New Roman" w:ascii="Times New Roman" w:hAnsi="Times New Roman"/>
          <w:spacing w:val="-2"/>
          <w:sz w:val="24"/>
          <w:szCs w:val="24"/>
        </w:rPr>
        <w:t xml:space="preserve"> </w:t>
      </w:r>
      <w:r>
        <w:rPr>
          <w:rFonts w:cs="Times New Roman" w:ascii="Times New Roman" w:hAnsi="Times New Roman"/>
          <w:sz w:val="24"/>
          <w:szCs w:val="24"/>
        </w:rPr>
        <w:t>in</w:t>
      </w:r>
      <w:r>
        <w:rPr>
          <w:rFonts w:cs="Times New Roman" w:ascii="Times New Roman" w:hAnsi="Times New Roman"/>
          <w:spacing w:val="-3"/>
          <w:sz w:val="24"/>
          <w:szCs w:val="24"/>
        </w:rPr>
        <w:t xml:space="preserve"> </w:t>
      </w:r>
      <w:r>
        <w:rPr>
          <w:rFonts w:cs="Times New Roman" w:ascii="Times New Roman" w:hAnsi="Times New Roman"/>
          <w:sz w:val="24"/>
          <w:szCs w:val="24"/>
        </w:rPr>
        <w:t>the</w:t>
      </w:r>
      <w:r>
        <w:rPr>
          <w:rFonts w:cs="Times New Roman" w:ascii="Times New Roman" w:hAnsi="Times New Roman"/>
          <w:spacing w:val="-3"/>
          <w:sz w:val="24"/>
          <w:szCs w:val="24"/>
        </w:rPr>
        <w:t xml:space="preserve"> </w:t>
      </w:r>
      <w:r>
        <w:rPr>
          <w:rFonts w:cs="Times New Roman" w:ascii="Times New Roman" w:hAnsi="Times New Roman"/>
          <w:sz w:val="24"/>
          <w:szCs w:val="24"/>
        </w:rPr>
        <w:t>number</w:t>
      </w:r>
      <w:r>
        <w:rPr>
          <w:rFonts w:cs="Times New Roman" w:ascii="Times New Roman" w:hAnsi="Times New Roman"/>
          <w:spacing w:val="-3"/>
          <w:sz w:val="24"/>
          <w:szCs w:val="24"/>
        </w:rPr>
        <w:t xml:space="preserve"> </w:t>
      </w:r>
      <w:r>
        <w:rPr>
          <w:rFonts w:cs="Times New Roman" w:ascii="Times New Roman" w:hAnsi="Times New Roman"/>
          <w:sz w:val="24"/>
          <w:szCs w:val="24"/>
        </w:rPr>
        <w:t>of</w:t>
      </w:r>
      <w:r>
        <w:rPr>
          <w:rFonts w:cs="Times New Roman" w:ascii="Times New Roman" w:hAnsi="Times New Roman"/>
          <w:spacing w:val="-2"/>
          <w:sz w:val="24"/>
          <w:szCs w:val="24"/>
        </w:rPr>
        <w:t xml:space="preserve"> </w:t>
      </w:r>
      <w:r>
        <w:rPr>
          <w:rFonts w:cs="Times New Roman" w:ascii="Times New Roman" w:hAnsi="Times New Roman"/>
          <w:sz w:val="24"/>
          <w:szCs w:val="24"/>
        </w:rPr>
        <w:t>baits</w:t>
      </w:r>
      <w:r>
        <w:rPr>
          <w:rFonts w:cs="Times New Roman" w:ascii="Times New Roman" w:hAnsi="Times New Roman"/>
          <w:spacing w:val="-3"/>
          <w:sz w:val="24"/>
          <w:szCs w:val="24"/>
        </w:rPr>
        <w:t xml:space="preserve"> </w:t>
      </w:r>
      <w:r>
        <w:rPr>
          <w:rFonts w:cs="Times New Roman" w:ascii="Times New Roman" w:hAnsi="Times New Roman"/>
          <w:sz w:val="24"/>
          <w:szCs w:val="24"/>
        </w:rPr>
        <w:t>infested</w:t>
      </w:r>
      <w:r>
        <w:rPr>
          <w:rFonts w:cs="Times New Roman" w:ascii="Times New Roman" w:hAnsi="Times New Roman"/>
          <w:spacing w:val="-3"/>
          <w:sz w:val="24"/>
          <w:szCs w:val="24"/>
        </w:rPr>
        <w:t xml:space="preserve"> </w:t>
      </w:r>
      <w:r>
        <w:rPr>
          <w:rFonts w:cs="Times New Roman" w:ascii="Times New Roman" w:hAnsi="Times New Roman"/>
          <w:sz w:val="24"/>
          <w:szCs w:val="24"/>
        </w:rPr>
        <w:t>by</w:t>
      </w:r>
      <w:r>
        <w:rPr>
          <w:rFonts w:cs="Times New Roman" w:ascii="Times New Roman" w:hAnsi="Times New Roman"/>
          <w:spacing w:val="-3"/>
          <w:sz w:val="24"/>
          <w:szCs w:val="24"/>
        </w:rPr>
        <w:t xml:space="preserve"> </w:t>
      </w:r>
      <w:r>
        <w:rPr>
          <w:rFonts w:cs="Times New Roman" w:ascii="Times New Roman" w:hAnsi="Times New Roman"/>
          <w:sz w:val="24"/>
          <w:szCs w:val="24"/>
        </w:rPr>
        <w:t>little fire ant</w:t>
      </w:r>
      <w:r>
        <w:rPr>
          <w:rFonts w:cs="Times New Roman" w:ascii="Times New Roman" w:hAnsi="Times New Roman"/>
          <w:spacing w:val="-3"/>
          <w:sz w:val="24"/>
          <w:szCs w:val="24"/>
        </w:rPr>
        <w:t xml:space="preserve"> </w:t>
      </w:r>
      <w:r>
        <w:rPr>
          <w:rFonts w:cs="Times New Roman" w:ascii="Times New Roman" w:hAnsi="Times New Roman"/>
          <w:sz w:val="24"/>
          <w:szCs w:val="24"/>
        </w:rPr>
        <w:t>at</w:t>
      </w:r>
      <w:r>
        <w:rPr>
          <w:rFonts w:cs="Times New Roman" w:ascii="Times New Roman" w:hAnsi="Times New Roman"/>
          <w:spacing w:val="-2"/>
          <w:sz w:val="24"/>
          <w:szCs w:val="24"/>
        </w:rPr>
        <w:t xml:space="preserve"> </w:t>
      </w:r>
      <w:r>
        <w:rPr>
          <w:rFonts w:cs="Times New Roman" w:ascii="Times New Roman" w:hAnsi="Times New Roman"/>
          <w:sz w:val="24"/>
          <w:szCs w:val="24"/>
        </w:rPr>
        <w:t>six</w:t>
      </w:r>
      <w:r>
        <w:rPr>
          <w:rFonts w:cs="Times New Roman" w:ascii="Times New Roman" w:hAnsi="Times New Roman"/>
          <w:spacing w:val="-2"/>
          <w:sz w:val="24"/>
          <w:szCs w:val="24"/>
        </w:rPr>
        <w:t xml:space="preserve"> </w:t>
      </w:r>
      <w:r>
        <w:rPr>
          <w:rFonts w:cs="Times New Roman" w:ascii="Times New Roman" w:hAnsi="Times New Roman"/>
          <w:sz w:val="24"/>
          <w:szCs w:val="24"/>
        </w:rPr>
        <w:t>treatment</w:t>
      </w:r>
      <w:r>
        <w:rPr>
          <w:rFonts w:cs="Times New Roman" w:ascii="Times New Roman" w:hAnsi="Times New Roman"/>
          <w:spacing w:val="-3"/>
          <w:sz w:val="24"/>
          <w:szCs w:val="24"/>
        </w:rPr>
        <w:t xml:space="preserve"> </w:t>
      </w:r>
      <w:r>
        <w:rPr>
          <w:rFonts w:cs="Times New Roman" w:ascii="Times New Roman" w:hAnsi="Times New Roman"/>
          <w:sz w:val="24"/>
          <w:szCs w:val="24"/>
        </w:rPr>
        <w:t>sites</w:t>
      </w:r>
      <w:r>
        <w:rPr>
          <w:rFonts w:cs="Times New Roman" w:ascii="Times New Roman" w:hAnsi="Times New Roman"/>
          <w:spacing w:val="-3"/>
          <w:sz w:val="24"/>
          <w:szCs w:val="24"/>
        </w:rPr>
        <w:t xml:space="preserve"> </w:t>
      </w:r>
      <w:r>
        <w:rPr>
          <w:rFonts w:cs="Times New Roman" w:ascii="Times New Roman" w:hAnsi="Times New Roman"/>
          <w:sz w:val="24"/>
          <w:szCs w:val="24"/>
        </w:rPr>
        <w:t>(X</w:t>
      </w:r>
      <w:r>
        <w:rPr>
          <w:rFonts w:cs="Times New Roman" w:ascii="Times New Roman" w:hAnsi="Times New Roman"/>
          <w:spacing w:val="-3"/>
          <w:sz w:val="24"/>
          <w:szCs w:val="24"/>
        </w:rPr>
        <w:t xml:space="preserve"> </w:t>
      </w:r>
      <w:r>
        <w:rPr>
          <w:rFonts w:cs="Times New Roman" w:ascii="Times New Roman" w:hAnsi="Times New Roman"/>
          <w:sz w:val="24"/>
          <w:szCs w:val="24"/>
        </w:rPr>
        <w:t>axis</w:t>
      </w:r>
      <w:r>
        <w:rPr>
          <w:rFonts w:cs="Times New Roman" w:ascii="Times New Roman" w:hAnsi="Times New Roman"/>
          <w:spacing w:val="-2"/>
          <w:sz w:val="24"/>
          <w:szCs w:val="24"/>
        </w:rPr>
        <w:t xml:space="preserve"> </w:t>
      </w:r>
      <w:r>
        <w:rPr>
          <w:rFonts w:cs="Times New Roman" w:ascii="Times New Roman" w:hAnsi="Times New Roman"/>
          <w:sz w:val="24"/>
          <w:szCs w:val="24"/>
        </w:rPr>
        <w:t>=</w:t>
      </w:r>
      <w:r>
        <w:rPr>
          <w:rFonts w:cs="Times New Roman" w:ascii="Times New Roman" w:hAnsi="Times New Roman"/>
          <w:spacing w:val="-3"/>
          <w:sz w:val="24"/>
          <w:szCs w:val="24"/>
        </w:rPr>
        <w:t xml:space="preserve"> </w:t>
      </w:r>
      <w:r>
        <w:rPr>
          <w:rFonts w:cs="Times New Roman" w:ascii="Times New Roman" w:hAnsi="Times New Roman"/>
          <w:sz w:val="24"/>
          <w:szCs w:val="24"/>
        </w:rPr>
        <w:t>Delimiting Survey</w:t>
      </w:r>
      <w:r>
        <w:rPr>
          <w:rFonts w:cs="Times New Roman" w:ascii="Times New Roman" w:hAnsi="Times New Roman"/>
          <w:spacing w:val="-3"/>
          <w:sz w:val="24"/>
          <w:szCs w:val="24"/>
        </w:rPr>
        <w:t xml:space="preserve"> </w:t>
      </w:r>
      <w:r>
        <w:rPr>
          <w:rFonts w:cs="Times New Roman" w:ascii="Times New Roman" w:hAnsi="Times New Roman"/>
          <w:sz w:val="24"/>
          <w:szCs w:val="24"/>
        </w:rPr>
        <w:t>and</w:t>
      </w:r>
      <w:r>
        <w:rPr>
          <w:rFonts w:cs="Times New Roman" w:ascii="Times New Roman" w:hAnsi="Times New Roman"/>
          <w:spacing w:val="-3"/>
          <w:sz w:val="24"/>
          <w:szCs w:val="24"/>
        </w:rPr>
        <w:t xml:space="preserve"> </w:t>
      </w:r>
      <w:r>
        <w:rPr>
          <w:rFonts w:cs="Times New Roman" w:ascii="Times New Roman" w:hAnsi="Times New Roman"/>
          <w:sz w:val="24"/>
          <w:szCs w:val="24"/>
        </w:rPr>
        <w:t>LFA</w:t>
      </w:r>
      <w:r>
        <w:rPr>
          <w:rFonts w:cs="Times New Roman" w:ascii="Times New Roman" w:hAnsi="Times New Roman"/>
          <w:spacing w:val="-3"/>
          <w:sz w:val="24"/>
          <w:szCs w:val="24"/>
        </w:rPr>
        <w:t xml:space="preserve"> </w:t>
      </w:r>
      <w:r>
        <w:rPr>
          <w:rFonts w:cs="Times New Roman" w:ascii="Times New Roman" w:hAnsi="Times New Roman"/>
          <w:sz w:val="24"/>
          <w:szCs w:val="24"/>
        </w:rPr>
        <w:t>Treatment</w:t>
      </w:r>
      <w:r>
        <w:rPr>
          <w:rFonts w:cs="Times New Roman" w:ascii="Times New Roman" w:hAnsi="Times New Roman"/>
          <w:spacing w:val="-3"/>
          <w:sz w:val="24"/>
          <w:szCs w:val="24"/>
        </w:rPr>
        <w:t xml:space="preserve"> </w:t>
      </w:r>
      <w:r>
        <w:rPr>
          <w:rFonts w:cs="Times New Roman" w:ascii="Times New Roman" w:hAnsi="Times New Roman"/>
          <w:sz w:val="24"/>
          <w:szCs w:val="24"/>
        </w:rPr>
        <w:t>Episodes,</w:t>
      </w:r>
      <w:r>
        <w:rPr>
          <w:rFonts w:cs="Times New Roman" w:ascii="Times New Roman" w:hAnsi="Times New Roman"/>
          <w:spacing w:val="-2"/>
          <w:sz w:val="24"/>
          <w:szCs w:val="24"/>
        </w:rPr>
        <w:t xml:space="preserve"> </w:t>
      </w:r>
      <w:r>
        <w:rPr>
          <w:rFonts w:cs="Times New Roman" w:ascii="Times New Roman" w:hAnsi="Times New Roman"/>
          <w:sz w:val="24"/>
          <w:szCs w:val="24"/>
        </w:rPr>
        <w:t>Y</w:t>
      </w:r>
      <w:r>
        <w:rPr>
          <w:rFonts w:cs="Times New Roman" w:ascii="Times New Roman" w:hAnsi="Times New Roman"/>
          <w:spacing w:val="-3"/>
          <w:sz w:val="24"/>
          <w:szCs w:val="24"/>
        </w:rPr>
        <w:t xml:space="preserve"> </w:t>
      </w:r>
      <w:r>
        <w:rPr>
          <w:rFonts w:cs="Times New Roman" w:ascii="Times New Roman" w:hAnsi="Times New Roman"/>
          <w:sz w:val="24"/>
          <w:szCs w:val="24"/>
        </w:rPr>
        <w:t>axis</w:t>
      </w:r>
      <w:r>
        <w:rPr>
          <w:rFonts w:cs="Times New Roman" w:ascii="Times New Roman" w:hAnsi="Times New Roman"/>
          <w:spacing w:val="-4"/>
          <w:sz w:val="24"/>
          <w:szCs w:val="24"/>
        </w:rPr>
        <w:t xml:space="preserve"> </w:t>
      </w:r>
      <w:r>
        <w:rPr>
          <w:rFonts w:cs="Times New Roman" w:ascii="Times New Roman" w:hAnsi="Times New Roman"/>
          <w:sz w:val="24"/>
          <w:szCs w:val="24"/>
        </w:rPr>
        <w:t>–</w:t>
      </w:r>
      <w:r>
        <w:rPr>
          <w:rFonts w:cs="Times New Roman" w:ascii="Times New Roman" w:hAnsi="Times New Roman"/>
          <w:spacing w:val="-3"/>
          <w:sz w:val="24"/>
          <w:szCs w:val="24"/>
        </w:rPr>
        <w:t xml:space="preserve"> </w:t>
      </w:r>
      <w:r>
        <w:rPr>
          <w:rFonts w:cs="Times New Roman" w:ascii="Times New Roman" w:hAnsi="Times New Roman"/>
          <w:sz w:val="24"/>
          <w:szCs w:val="24"/>
        </w:rPr>
        <w:t>Percent</w:t>
      </w:r>
      <w:r>
        <w:rPr>
          <w:rFonts w:cs="Times New Roman" w:ascii="Times New Roman" w:hAnsi="Times New Roman"/>
          <w:spacing w:val="-2"/>
          <w:sz w:val="24"/>
          <w:szCs w:val="24"/>
        </w:rPr>
        <w:t xml:space="preserve"> </w:t>
      </w:r>
      <w:r>
        <w:rPr>
          <w:rFonts w:cs="Times New Roman" w:ascii="Times New Roman" w:hAnsi="Times New Roman"/>
          <w:sz w:val="24"/>
          <w:szCs w:val="24"/>
        </w:rPr>
        <w:t>Baits</w:t>
      </w:r>
      <w:r>
        <w:rPr>
          <w:rFonts w:cs="Times New Roman" w:ascii="Times New Roman" w:hAnsi="Times New Roman"/>
          <w:spacing w:val="-3"/>
          <w:sz w:val="24"/>
          <w:szCs w:val="24"/>
        </w:rPr>
        <w:t xml:space="preserve"> </w:t>
      </w:r>
      <w:r>
        <w:rPr>
          <w:rFonts w:cs="Times New Roman" w:ascii="Times New Roman" w:hAnsi="Times New Roman"/>
          <w:sz w:val="24"/>
          <w:szCs w:val="24"/>
        </w:rPr>
        <w:t>with</w:t>
      </w:r>
      <w:r>
        <w:rPr>
          <w:rFonts w:cs="Times New Roman" w:ascii="Times New Roman" w:hAnsi="Times New Roman"/>
          <w:spacing w:val="-3"/>
          <w:sz w:val="24"/>
          <w:szCs w:val="24"/>
        </w:rPr>
        <w:t xml:space="preserve"> </w:t>
      </w:r>
      <w:r>
        <w:rPr>
          <w:rFonts w:cs="Times New Roman" w:ascii="Times New Roman" w:hAnsi="Times New Roman"/>
          <w:sz w:val="24"/>
          <w:szCs w:val="24"/>
        </w:rPr>
        <w:t>LFA).</w:t>
      </w:r>
      <w:r>
        <w:rPr>
          <w:rFonts w:cs="Times New Roman" w:ascii="Times New Roman" w:hAnsi="Times New Roman"/>
          <w:spacing w:val="55"/>
          <w:sz w:val="24"/>
          <w:szCs w:val="24"/>
        </w:rPr>
        <w:t xml:space="preserve"> </w:t>
      </w:r>
      <w:r>
        <w:rPr>
          <w:rFonts w:cs="Times New Roman" w:ascii="Times New Roman" w:hAnsi="Times New Roman"/>
          <w:sz w:val="24"/>
          <w:szCs w:val="24"/>
        </w:rPr>
        <w:t>No</w:t>
      </w:r>
      <w:r>
        <w:rPr>
          <w:rFonts w:cs="Times New Roman" w:ascii="Times New Roman" w:hAnsi="Times New Roman"/>
          <w:spacing w:val="-3"/>
          <w:sz w:val="24"/>
          <w:szCs w:val="24"/>
        </w:rPr>
        <w:t xml:space="preserve"> </w:t>
      </w:r>
      <w:r>
        <w:rPr>
          <w:rFonts w:cs="Times New Roman" w:ascii="Times New Roman" w:hAnsi="Times New Roman"/>
          <w:sz w:val="24"/>
          <w:szCs w:val="24"/>
        </w:rPr>
        <w:t>little fire ants</w:t>
      </w:r>
      <w:r>
        <w:rPr>
          <w:rFonts w:cs="Times New Roman" w:ascii="Times New Roman" w:hAnsi="Times New Roman"/>
          <w:spacing w:val="-3"/>
          <w:sz w:val="24"/>
          <w:szCs w:val="24"/>
        </w:rPr>
        <w:t xml:space="preserve"> </w:t>
      </w:r>
      <w:r>
        <w:rPr>
          <w:rFonts w:cs="Times New Roman" w:ascii="Times New Roman" w:hAnsi="Times New Roman"/>
          <w:sz w:val="24"/>
          <w:szCs w:val="24"/>
        </w:rPr>
        <w:t>were</w:t>
      </w:r>
      <w:r>
        <w:rPr>
          <w:rFonts w:cs="Times New Roman" w:ascii="Times New Roman" w:hAnsi="Times New Roman"/>
          <w:spacing w:val="-3"/>
          <w:sz w:val="24"/>
          <w:szCs w:val="24"/>
        </w:rPr>
        <w:t xml:space="preserve"> </w:t>
      </w:r>
      <w:r>
        <w:rPr>
          <w:rFonts w:cs="Times New Roman" w:ascii="Times New Roman" w:hAnsi="Times New Roman"/>
          <w:sz w:val="24"/>
          <w:szCs w:val="24"/>
        </w:rPr>
        <w:t>detected</w:t>
      </w:r>
      <w:r>
        <w:rPr>
          <w:rFonts w:cs="Times New Roman" w:ascii="Times New Roman" w:hAnsi="Times New Roman"/>
          <w:spacing w:val="-3"/>
          <w:sz w:val="24"/>
          <w:szCs w:val="24"/>
        </w:rPr>
        <w:t xml:space="preserve"> </w:t>
      </w:r>
      <w:r>
        <w:rPr>
          <w:rFonts w:cs="Times New Roman" w:ascii="Times New Roman" w:hAnsi="Times New Roman"/>
          <w:sz w:val="24"/>
          <w:szCs w:val="24"/>
        </w:rPr>
        <w:t>following</w:t>
      </w:r>
      <w:r>
        <w:rPr>
          <w:rFonts w:cs="Times New Roman" w:ascii="Times New Roman" w:hAnsi="Times New Roman"/>
          <w:spacing w:val="-2"/>
          <w:sz w:val="24"/>
          <w:szCs w:val="24"/>
        </w:rPr>
        <w:t xml:space="preserve"> </w:t>
      </w:r>
      <w:r>
        <w:rPr>
          <w:rFonts w:cs="Times New Roman" w:ascii="Times New Roman" w:hAnsi="Times New Roman"/>
          <w:sz w:val="24"/>
          <w:szCs w:val="24"/>
        </w:rPr>
        <w:t>the</w:t>
      </w:r>
      <w:r>
        <w:rPr>
          <w:rFonts w:cs="Times New Roman" w:ascii="Times New Roman" w:hAnsi="Times New Roman"/>
          <w:spacing w:val="-3"/>
          <w:sz w:val="24"/>
          <w:szCs w:val="24"/>
        </w:rPr>
        <w:t xml:space="preserve"> </w:t>
      </w:r>
      <w:r>
        <w:rPr>
          <w:rFonts w:cs="Times New Roman" w:ascii="Times New Roman" w:hAnsi="Times New Roman"/>
          <w:sz w:val="24"/>
          <w:szCs w:val="24"/>
        </w:rPr>
        <w:t>7</w:t>
      </w:r>
      <w:r>
        <w:rPr>
          <w:rFonts w:cs="Times New Roman" w:ascii="Times New Roman" w:hAnsi="Times New Roman"/>
          <w:position w:val="11"/>
          <w:sz w:val="24"/>
          <w:szCs w:val="24"/>
        </w:rPr>
        <w:t>th</w:t>
      </w:r>
      <w:r>
        <w:rPr>
          <w:rFonts w:cs="Times New Roman" w:ascii="Times New Roman" w:hAnsi="Times New Roman"/>
          <w:spacing w:val="17"/>
          <w:position w:val="11"/>
          <w:sz w:val="24"/>
          <w:szCs w:val="24"/>
        </w:rPr>
        <w:t xml:space="preserve"> </w:t>
      </w:r>
      <w:r>
        <w:rPr>
          <w:rFonts w:cs="Times New Roman" w:ascii="Times New Roman" w:hAnsi="Times New Roman"/>
          <w:sz w:val="24"/>
          <w:szCs w:val="24"/>
        </w:rPr>
        <w:t>and</w:t>
      </w:r>
      <w:r>
        <w:rPr>
          <w:rFonts w:cs="Times New Roman" w:ascii="Times New Roman" w:hAnsi="Times New Roman"/>
          <w:spacing w:val="-3"/>
          <w:sz w:val="24"/>
          <w:szCs w:val="24"/>
        </w:rPr>
        <w:t xml:space="preserve"> </w:t>
      </w:r>
      <w:r>
        <w:rPr>
          <w:rFonts w:cs="Times New Roman" w:ascii="Times New Roman" w:hAnsi="Times New Roman"/>
          <w:spacing w:val="-1"/>
          <w:sz w:val="24"/>
          <w:szCs w:val="24"/>
        </w:rPr>
        <w:t>8</w:t>
      </w:r>
      <w:r>
        <w:rPr>
          <w:rFonts w:cs="Times New Roman" w:ascii="Times New Roman" w:hAnsi="Times New Roman"/>
          <w:spacing w:val="-1"/>
          <w:position w:val="11"/>
          <w:sz w:val="24"/>
          <w:szCs w:val="24"/>
        </w:rPr>
        <w:t>th</w:t>
      </w:r>
      <w:r>
        <w:rPr>
          <w:rFonts w:cs="Times New Roman" w:ascii="Times New Roman" w:hAnsi="Times New Roman"/>
          <w:spacing w:val="18"/>
          <w:position w:val="11"/>
          <w:sz w:val="24"/>
          <w:szCs w:val="24"/>
        </w:rPr>
        <w:t xml:space="preserve"> </w:t>
      </w:r>
      <w:r>
        <w:rPr>
          <w:rFonts w:cs="Times New Roman" w:ascii="Times New Roman" w:hAnsi="Times New Roman"/>
          <w:sz w:val="24"/>
          <w:szCs w:val="24"/>
        </w:rPr>
        <w:t>treatments</w:t>
      </w:r>
      <w:r>
        <w:rPr>
          <w:rFonts w:cs="Times New Roman" w:ascii="Times New Roman" w:hAnsi="Times New Roman"/>
          <w:spacing w:val="22"/>
          <w:sz w:val="24"/>
          <w:szCs w:val="24"/>
        </w:rPr>
        <w:t xml:space="preserve"> </w:t>
      </w:r>
      <w:r>
        <w:rPr>
          <w:rFonts w:cs="Times New Roman" w:ascii="Times New Roman" w:hAnsi="Times New Roman"/>
          <w:sz w:val="24"/>
          <w:szCs w:val="24"/>
        </w:rPr>
        <w:t>at</w:t>
      </w:r>
      <w:r>
        <w:rPr>
          <w:rFonts w:cs="Times New Roman" w:ascii="Times New Roman" w:hAnsi="Times New Roman"/>
          <w:spacing w:val="-3"/>
          <w:sz w:val="24"/>
          <w:szCs w:val="24"/>
        </w:rPr>
        <w:t xml:space="preserve"> </w:t>
      </w:r>
      <w:r>
        <w:rPr>
          <w:rFonts w:cs="Times New Roman" w:ascii="Times New Roman" w:hAnsi="Times New Roman"/>
          <w:sz w:val="24"/>
          <w:szCs w:val="24"/>
        </w:rPr>
        <w:t>any</w:t>
      </w:r>
      <w:r>
        <w:rPr>
          <w:rFonts w:cs="Times New Roman" w:ascii="Times New Roman" w:hAnsi="Times New Roman"/>
          <w:spacing w:val="-2"/>
          <w:sz w:val="24"/>
          <w:szCs w:val="24"/>
        </w:rPr>
        <w:t xml:space="preserve"> </w:t>
      </w:r>
      <w:r>
        <w:rPr>
          <w:rFonts w:cs="Times New Roman" w:ascii="Times New Roman" w:hAnsi="Times New Roman"/>
          <w:sz w:val="24"/>
          <w:szCs w:val="24"/>
        </w:rPr>
        <w:t>of</w:t>
      </w:r>
      <w:r>
        <w:rPr>
          <w:rFonts w:cs="Times New Roman" w:ascii="Times New Roman" w:hAnsi="Times New Roman"/>
          <w:spacing w:val="-3"/>
          <w:sz w:val="24"/>
          <w:szCs w:val="24"/>
        </w:rPr>
        <w:t xml:space="preserve"> </w:t>
      </w:r>
      <w:r>
        <w:rPr>
          <w:rFonts w:cs="Times New Roman" w:ascii="Times New Roman" w:hAnsi="Times New Roman"/>
          <w:sz w:val="24"/>
          <w:szCs w:val="24"/>
        </w:rPr>
        <w:t>the</w:t>
      </w:r>
      <w:r>
        <w:rPr>
          <w:rFonts w:cs="Times New Roman" w:ascii="Times New Roman" w:hAnsi="Times New Roman"/>
          <w:spacing w:val="-2"/>
          <w:sz w:val="24"/>
          <w:szCs w:val="24"/>
        </w:rPr>
        <w:t xml:space="preserve"> </w:t>
      </w:r>
      <w:r>
        <w:rPr>
          <w:rFonts w:cs="Times New Roman" w:ascii="Times New Roman" w:hAnsi="Times New Roman"/>
          <w:sz w:val="24"/>
          <w:szCs w:val="24"/>
        </w:rPr>
        <w:t>sites,</w:t>
      </w:r>
      <w:r>
        <w:rPr>
          <w:rFonts w:cs="Times New Roman" w:ascii="Times New Roman" w:hAnsi="Times New Roman"/>
          <w:spacing w:val="-2"/>
          <w:sz w:val="24"/>
          <w:szCs w:val="24"/>
        </w:rPr>
        <w:t xml:space="preserve"> </w:t>
      </w:r>
      <w:r>
        <w:rPr>
          <w:rFonts w:cs="Times New Roman" w:ascii="Times New Roman" w:hAnsi="Times New Roman"/>
          <w:sz w:val="24"/>
          <w:szCs w:val="24"/>
        </w:rPr>
        <w:t>and</w:t>
      </w:r>
      <w:r>
        <w:rPr>
          <w:rFonts w:cs="Times New Roman" w:ascii="Times New Roman" w:hAnsi="Times New Roman"/>
          <w:spacing w:val="-3"/>
          <w:sz w:val="24"/>
          <w:szCs w:val="24"/>
        </w:rPr>
        <w:t xml:space="preserve"> </w:t>
      </w:r>
      <w:r>
        <w:rPr>
          <w:rFonts w:cs="Times New Roman" w:ascii="Times New Roman" w:hAnsi="Times New Roman"/>
          <w:sz w:val="24"/>
          <w:szCs w:val="24"/>
        </w:rPr>
        <w:t>further</w:t>
      </w:r>
      <w:r>
        <w:rPr>
          <w:rFonts w:cs="Times New Roman" w:ascii="Times New Roman" w:hAnsi="Times New Roman"/>
          <w:spacing w:val="-2"/>
          <w:sz w:val="24"/>
          <w:szCs w:val="24"/>
        </w:rPr>
        <w:t xml:space="preserve"> </w:t>
      </w:r>
      <w:r>
        <w:rPr>
          <w:rFonts w:cs="Times New Roman" w:ascii="Times New Roman" w:hAnsi="Times New Roman"/>
          <w:sz w:val="24"/>
          <w:szCs w:val="24"/>
        </w:rPr>
        <w:t>treatment</w:t>
      </w:r>
      <w:r>
        <w:rPr>
          <w:rFonts w:cs="Times New Roman" w:ascii="Times New Roman" w:hAnsi="Times New Roman"/>
          <w:spacing w:val="-2"/>
          <w:sz w:val="24"/>
          <w:szCs w:val="24"/>
        </w:rPr>
        <w:t xml:space="preserve"> </w:t>
      </w:r>
      <w:r>
        <w:rPr>
          <w:rFonts w:cs="Times New Roman" w:ascii="Times New Roman" w:hAnsi="Times New Roman"/>
          <w:sz w:val="24"/>
          <w:szCs w:val="24"/>
        </w:rPr>
        <w:t>at</w:t>
      </w:r>
      <w:r>
        <w:rPr>
          <w:rFonts w:cs="Times New Roman" w:ascii="Times New Roman" w:hAnsi="Times New Roman"/>
          <w:spacing w:val="-3"/>
          <w:sz w:val="24"/>
          <w:szCs w:val="24"/>
        </w:rPr>
        <w:t xml:space="preserve"> </w:t>
      </w:r>
      <w:r>
        <w:rPr>
          <w:rFonts w:cs="Times New Roman" w:ascii="Times New Roman" w:hAnsi="Times New Roman"/>
          <w:sz w:val="24"/>
          <w:szCs w:val="24"/>
        </w:rPr>
        <w:t>all</w:t>
      </w:r>
      <w:r>
        <w:rPr>
          <w:rFonts w:cs="Times New Roman" w:ascii="Times New Roman" w:hAnsi="Times New Roman"/>
          <w:spacing w:val="-2"/>
          <w:sz w:val="24"/>
          <w:szCs w:val="24"/>
        </w:rPr>
        <w:t xml:space="preserve"> </w:t>
      </w:r>
      <w:r>
        <w:rPr>
          <w:rFonts w:cs="Times New Roman" w:ascii="Times New Roman" w:hAnsi="Times New Roman"/>
          <w:sz w:val="24"/>
          <w:szCs w:val="24"/>
        </w:rPr>
        <w:t>sites</w:t>
      </w:r>
      <w:r>
        <w:rPr>
          <w:rFonts w:cs="Times New Roman" w:ascii="Times New Roman" w:hAnsi="Times New Roman"/>
          <w:spacing w:val="-3"/>
          <w:sz w:val="24"/>
          <w:szCs w:val="24"/>
        </w:rPr>
        <w:t xml:space="preserve"> </w:t>
      </w:r>
      <w:r>
        <w:rPr>
          <w:rFonts w:cs="Times New Roman" w:ascii="Times New Roman" w:hAnsi="Times New Roman"/>
          <w:sz w:val="24"/>
          <w:szCs w:val="24"/>
        </w:rPr>
        <w:t>was</w:t>
      </w:r>
      <w:r>
        <w:rPr>
          <w:rFonts w:cs="Times New Roman" w:ascii="Times New Roman" w:hAnsi="Times New Roman"/>
          <w:spacing w:val="-2"/>
          <w:sz w:val="24"/>
          <w:szCs w:val="24"/>
        </w:rPr>
        <w:t xml:space="preserve"> </w:t>
      </w:r>
      <w:r>
        <w:rPr>
          <w:rFonts w:cs="Times New Roman" w:ascii="Times New Roman" w:hAnsi="Times New Roman"/>
          <w:sz w:val="24"/>
          <w:szCs w:val="24"/>
        </w:rPr>
        <w:t>terminated. (Source: Dr. Ross Miller, University of Guam)</w:t>
      </w:r>
    </w:p>
    <w:p>
      <w:pPr>
        <w:pStyle w:val="Normal"/>
        <w:rPr>
          <w:rFonts w:cs="Times New Roman" w:ascii="Times New Roman" w:hAnsi="Times New Roman"/>
          <w:b/>
          <w:sz w:val="24"/>
          <w:szCs w:val="24"/>
        </w:rPr>
      </w:pPr>
      <w:r>
        <w:rPr>
          <w:rFonts w:cs="Times New Roman" w:ascii="Times New Roman" w:hAnsi="Times New Roman"/>
          <w:b/>
          <w:sz w:val="24"/>
          <w:szCs w:val="24"/>
        </w:rPr>
        <w:t>New Pest Detections</w:t>
      </w:r>
    </w:p>
    <w:p>
      <w:pPr>
        <w:pStyle w:val="Normal"/>
        <w:rPr>
          <w:rFonts w:cs="Times New Roman" w:ascii="Times New Roman" w:hAnsi="Times New Roman"/>
          <w:sz w:val="24"/>
          <w:szCs w:val="24"/>
          <w:shd w:fill="FFFF00" w:val="clear"/>
        </w:rPr>
      </w:pPr>
      <w:r>
        <w:rPr>
          <w:rFonts w:cs="Times New Roman" w:ascii="Times New Roman" w:hAnsi="Times New Roman"/>
          <w:i/>
          <w:sz w:val="24"/>
          <w:szCs w:val="24"/>
          <w:shd w:fill="FFFF00" w:val="clear"/>
        </w:rPr>
        <w:t>Serianthes nelsonii</w:t>
      </w:r>
      <w:r>
        <w:rPr>
          <w:rFonts w:cs="Times New Roman" w:ascii="Times New Roman" w:hAnsi="Times New Roman"/>
          <w:sz w:val="24"/>
          <w:szCs w:val="24"/>
          <w:shd w:fill="FFFF00" w:val="clear"/>
        </w:rPr>
        <w:t xml:space="preserve"> seedlings attacked by bark beetle (from Aubrey)</w:t>
      </w:r>
      <w:r>
        <w:rPr>
          <w:rFonts w:cs="Times New Roman" w:ascii="Times New Roman" w:hAnsi="Times New Roman"/>
          <w:sz w:val="24"/>
          <w:szCs w:val="24"/>
        </w:rPr>
        <w:t xml:space="preserve"> and photos?</w:t>
      </w:r>
      <w:ins w:id="58" w:author="Aubrey Moore" w:date="2016-04-16T05:54:00Z">
        <w:r>
          <w:rPr>
            <w:rFonts w:cs="Times New Roman" w:ascii="Times New Roman" w:hAnsi="Times New Roman"/>
            <w:sz w:val="24"/>
            <w:szCs w:val="24"/>
          </w:rPr>
          <w:t xml:space="preserve">: </w:t>
        </w:r>
      </w:ins>
      <w:ins w:id="59" w:author="Aubrey Moore" w:date="2016-04-16T05:54:00Z">
        <w:r>
          <w:rPr>
            <w:rFonts w:cs="Times New Roman" w:ascii="Times New Roman" w:hAnsi="Times New Roman"/>
            <w:sz w:val="24"/>
            <w:szCs w:val="24"/>
            <w:shd w:fill="FFFF00" w:val="clear"/>
          </w:rPr>
          <w:t>INCLUDED IN SE</w:t>
        </w:r>
      </w:ins>
      <w:ins w:id="60" w:author="Aubrey Moore" w:date="2016-04-16T05:55:00Z">
        <w:r>
          <w:rPr>
            <w:rFonts w:cs="Times New Roman" w:ascii="Times New Roman" w:hAnsi="Times New Roman"/>
            <w:sz w:val="24"/>
            <w:szCs w:val="24"/>
            <w:shd w:fill="FFFF00" w:val="clear"/>
          </w:rPr>
          <w:t>PARATE FILE</w:t>
        </w:r>
      </w:ins>
    </w:p>
    <w:p>
      <w:pPr>
        <w:pStyle w:val="Normal"/>
        <w:rPr>
          <w:rFonts w:cs="Times New Roman" w:ascii="Times New Roman" w:hAnsi="Times New Roman"/>
          <w:sz w:val="24"/>
          <w:szCs w:val="24"/>
        </w:rPr>
      </w:pPr>
      <w:del w:id="61" w:author="Aubrey Moore" w:date="2016-04-16T05:55:00Z">
        <w:r>
          <w:rPr>
            <w:rFonts w:cs="Times New Roman" w:ascii="Times New Roman" w:hAnsi="Times New Roman"/>
            <w:sz w:val="24"/>
            <w:szCs w:val="24"/>
          </w:rPr>
        </w:r>
      </w:del>
    </w:p>
    <w:p>
      <w:pPr>
        <w:pStyle w:val="Normal"/>
        <w:rPr/>
      </w:pPr>
      <w:r>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t>In February 2015, citrus greening disease or</w:t>
      </w:r>
      <w:r>
        <w:rPr>
          <w:rStyle w:val="St1"/>
          <w:rFonts w:cs="Arial" w:ascii="Arial" w:hAnsi="Arial"/>
          <w:color w:val="545454"/>
          <w:lang w:val="en"/>
        </w:rPr>
        <w:t xml:space="preserve"> </w:t>
      </w:r>
      <w:r>
        <w:rPr>
          <w:rFonts w:cs="Times New Roman" w:ascii="Times New Roman" w:hAnsi="Times New Roman"/>
          <w:sz w:val="24"/>
          <w:szCs w:val="24"/>
        </w:rPr>
        <w:t>huanglongbing (HLB) (</w:t>
      </w:r>
      <w:r>
        <w:rPr>
          <w:rFonts w:cs="Times New Roman" w:ascii="Times New Roman" w:hAnsi="Times New Roman"/>
          <w:i/>
          <w:sz w:val="24"/>
          <w:szCs w:val="24"/>
        </w:rPr>
        <w:t>Candidatus</w:t>
      </w:r>
      <w:r>
        <w:rPr>
          <w:rFonts w:cs="Times New Roman" w:ascii="Times New Roman" w:hAnsi="Times New Roman"/>
          <w:sz w:val="24"/>
          <w:szCs w:val="24"/>
        </w:rPr>
        <w:t xml:space="preserve"> sp., bacteria) was detected on Guam, which was the first detection of HLB in the American Affiliated Pacific Islands.  Most citrus species, plus orange jasmine (</w:t>
      </w:r>
      <w:r>
        <w:rPr>
          <w:rFonts w:cs="Times New Roman" w:ascii="Times New Roman" w:hAnsi="Times New Roman"/>
          <w:i/>
          <w:sz w:val="24"/>
          <w:szCs w:val="24"/>
        </w:rPr>
        <w:t>Murraya paniculata</w:t>
      </w:r>
      <w:r>
        <w:rPr>
          <w:rFonts w:cs="Times New Roman" w:ascii="Times New Roman" w:hAnsi="Times New Roman"/>
          <w:sz w:val="24"/>
          <w:szCs w:val="24"/>
        </w:rPr>
        <w:t>), box orange (</w:t>
      </w:r>
      <w:r>
        <w:rPr>
          <w:rFonts w:cs="Times New Roman" w:ascii="Times New Roman" w:hAnsi="Times New Roman"/>
          <w:i/>
          <w:sz w:val="24"/>
          <w:szCs w:val="24"/>
        </w:rPr>
        <w:t>Severinia buxifolia</w:t>
      </w:r>
      <w:r>
        <w:rPr>
          <w:rFonts w:cs="Times New Roman" w:ascii="Times New Roman" w:hAnsi="Times New Roman"/>
          <w:sz w:val="24"/>
          <w:szCs w:val="24"/>
        </w:rPr>
        <w:t>), and several other species in the family Rutaceae are hosts.  Some weeds are also hosts of HLB; limeberry (</w:t>
      </w:r>
      <w:r>
        <w:rPr>
          <w:rFonts w:cs="Times New Roman" w:ascii="Times New Roman" w:hAnsi="Times New Roman"/>
          <w:i/>
          <w:sz w:val="24"/>
          <w:szCs w:val="24"/>
        </w:rPr>
        <w:t>Triphasia trifolia</w:t>
      </w:r>
      <w:del w:id="62" w:author="Aubrey Moore" w:date="2016-04-16T03:28:00Z">
        <w:r>
          <w:rPr>
            <w:rFonts w:cs="Times New Roman" w:ascii="Times New Roman" w:hAnsi="Times New Roman"/>
            <w:i/>
            <w:sz w:val="24"/>
            <w:szCs w:val="24"/>
          </w:rPr>
          <w:delText>te</w:delText>
        </w:r>
      </w:del>
      <w:r>
        <w:rPr>
          <w:rFonts w:cs="Times New Roman" w:ascii="Times New Roman" w:hAnsi="Times New Roman"/>
          <w:sz w:val="24"/>
          <w:szCs w:val="24"/>
        </w:rPr>
        <w:t>) is widespread on Guam, making eradication of the bacterium almost impossible.  HLB is vectored by the Asian Citrus psyllid (</w:t>
      </w:r>
      <w:r>
        <w:rPr>
          <w:rFonts w:cs="Times New Roman" w:ascii="Times New Roman" w:hAnsi="Times New Roman"/>
          <w:i/>
          <w:sz w:val="24"/>
          <w:szCs w:val="24"/>
        </w:rPr>
        <w:t>Diaphorina citri</w:t>
      </w:r>
      <w:r>
        <w:rPr>
          <w:rFonts w:cs="Times New Roman" w:ascii="Times New Roman" w:hAnsi="Times New Roman"/>
          <w:sz w:val="24"/>
          <w:szCs w:val="24"/>
        </w:rPr>
        <w:t>) which is present on the Pacific Islands of Guam, American Samoa and Hawaii, as well as mainland US and in several other countries.</w:t>
      </w:r>
    </w:p>
    <w:p>
      <w:pPr>
        <w:pStyle w:val="Normal"/>
        <w:rPr>
          <w:rFonts w:cs="Times New Roman" w:ascii="Times New Roman" w:hAnsi="Times New Roman"/>
          <w:b/>
          <w:sz w:val="24"/>
          <w:szCs w:val="24"/>
        </w:rPr>
      </w:pPr>
      <w:r>
        <w:rPr>
          <w:rFonts w:cs="Times New Roman" w:ascii="Times New Roman" w:hAnsi="Times New Roman"/>
          <w:b/>
          <w:sz w:val="24"/>
          <w:szCs w:val="24"/>
        </w:rPr>
        <w:t>New Pacific Pests and Pathogens Phone App</w:t>
      </w:r>
    </w:p>
    <w:p>
      <w:pPr>
        <w:pStyle w:val="Normal"/>
        <w:rPr>
          <w:rFonts w:cs="Times New Roman" w:ascii="Times New Roman" w:hAnsi="Times New Roman"/>
          <w:sz w:val="24"/>
          <w:szCs w:val="24"/>
        </w:rPr>
      </w:pPr>
      <w:r>
        <w:rPr>
          <w:rFonts w:cs="Times New Roman" w:ascii="Times New Roman" w:hAnsi="Times New Roman"/>
          <w:sz w:val="24"/>
          <w:szCs w:val="24"/>
        </w:rPr>
        <w:t xml:space="preserve">A new phone app was released by Grahame Jackson and his colleagues at PestNet (http://www.pestnet.org/). The app is free and can be downloaded for Apple and Android devices. After choosing a plant of interest, a series of questions are asked to narrow the choices until a pest match is made and compared with thumbnail images. This app gives extension staff and growers information they need to manage pests.  There are over </w:t>
      </w:r>
      <w:ins w:id="63" w:author="Aubrey Moore" w:date="2016-04-17T10:34:00Z">
        <w:r>
          <w:rPr>
            <w:rFonts w:cs="Times New Roman" w:ascii="Times New Roman" w:hAnsi="Times New Roman"/>
            <w:sz w:val="24"/>
            <w:szCs w:val="24"/>
          </w:rPr>
          <w:t xml:space="preserve">230 </w:t>
        </w:r>
      </w:ins>
      <w:ins w:id="64" w:author="Aubrey Moore" w:date="2016-04-17T10:35:00Z">
        <w:r>
          <w:rPr>
            <w:rFonts w:cs="Times New Roman" w:ascii="Times New Roman" w:hAnsi="Times New Roman"/>
            <w:sz w:val="24"/>
            <w:szCs w:val="24"/>
          </w:rPr>
          <w:t>f</w:t>
        </w:r>
      </w:ins>
      <w:del w:id="65" w:author="Aubrey Moore" w:date="2016-04-17T10:35:00Z">
        <w:r>
          <w:rPr>
            <w:rFonts w:cs="Times New Roman" w:ascii="Times New Roman" w:hAnsi="Times New Roman"/>
            <w:sz w:val="24"/>
            <w:szCs w:val="24"/>
          </w:rPr>
          <w:delText>F</w:delText>
        </w:r>
      </w:del>
      <w:r>
        <w:rPr>
          <w:rFonts w:cs="Times New Roman" w:ascii="Times New Roman" w:hAnsi="Times New Roman"/>
          <w:sz w:val="24"/>
          <w:szCs w:val="24"/>
        </w:rPr>
        <w:t xml:space="preserve">act </w:t>
      </w:r>
      <w:ins w:id="66" w:author="Aubrey Moore" w:date="2016-04-17T10:35:00Z">
        <w:r>
          <w:rPr>
            <w:rFonts w:cs="Times New Roman" w:ascii="Times New Roman" w:hAnsi="Times New Roman"/>
            <w:sz w:val="24"/>
            <w:szCs w:val="24"/>
          </w:rPr>
          <w:t>s</w:t>
        </w:r>
      </w:ins>
      <w:del w:id="67" w:author="Aubrey Moore" w:date="2016-04-17T10:35:00Z">
        <w:r>
          <w:rPr>
            <w:rFonts w:cs="Times New Roman" w:ascii="Times New Roman" w:hAnsi="Times New Roman"/>
            <w:sz w:val="24"/>
            <w:szCs w:val="24"/>
          </w:rPr>
          <w:delText>S</w:delText>
        </w:r>
      </w:del>
      <w:r>
        <w:rPr>
          <w:rFonts w:cs="Times New Roman" w:ascii="Times New Roman" w:hAnsi="Times New Roman"/>
          <w:sz w:val="24"/>
          <w:szCs w:val="24"/>
        </w:rPr>
        <w:t xml:space="preserve">heets that provided information on damage, pest biology and life cycle, and management. (Information provided by Dr. Aubrey Moore, University of Guam </w:t>
      </w:r>
      <w:r>
        <w:rPr>
          <w:rFonts w:cs="Times New Roman" w:ascii="Times New Roman" w:hAnsi="Times New Roman"/>
          <w:i/>
          <w:sz w:val="24"/>
          <w:szCs w:val="24"/>
        </w:rPr>
        <w:t>in</w:t>
      </w:r>
      <w:r>
        <w:rPr>
          <w:rFonts w:cs="Times New Roman" w:ascii="Times New Roman" w:hAnsi="Times New Roman"/>
          <w:sz w:val="24"/>
          <w:szCs w:val="24"/>
        </w:rPr>
        <w:t xml:space="preserve"> </w:t>
      </w:r>
      <w:hyperlink r:id="rId7">
        <w:r>
          <w:rPr>
            <w:rStyle w:val="InternetLink"/>
            <w:rFonts w:cs="Times New Roman" w:ascii="Times New Roman" w:hAnsi="Times New Roman"/>
            <w:sz w:val="24"/>
            <w:szCs w:val="24"/>
            <w:rPrChange w:id="0" w:author="Aubrey Moore" w:date="2016-04-17T10:36:00Z"/>
          </w:rPr>
          <w:t>Pacific Pest Detector News, Sept. – Nov. 2015</w:t>
        </w:r>
      </w:hyperlink>
      <w:r>
        <w:rPr>
          <w:rFonts w:cs="Times New Roman" w:ascii="Times New Roman" w:hAnsi="Times New Roman"/>
          <w:sz w:val="24"/>
          <w:szCs w:val="24"/>
        </w:rPr>
        <w:t>)</w:t>
      </w:r>
    </w:p>
    <w:p>
      <w:pPr>
        <w:pStyle w:val="Normal"/>
        <w:rPr/>
      </w:pPr>
      <w:ins w:id="69" w:author="Aubrey Moore" w:date="2016-04-17T10:28:00Z">
        <w:r>
          <w:rPr/>
          <w:t xml:space="preserve">There is also a new cell phone app for identifying </w:t>
        </w:r>
      </w:ins>
      <w:ins w:id="70" w:author="Aubrey Moore" w:date="2016-04-17T10:29:00Z">
        <w:r>
          <w:rPr/>
          <w:t>Pacific scarab beetles – will send separate email on this in case you want to include here.</w:t>
        </w:r>
      </w:ins>
    </w:p>
    <w:sectPr>
      <w:type w:val="nextPage"/>
      <w:pgSz w:w="12240" w:h="15840"/>
      <w:pgMar w:left="1040" w:right="1140" w:header="0" w:top="1100" w:footer="0" w:bottom="280"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TTE2A08298t00">
    <w:charset w:val="01"/>
    <w:family w:val="roman"/>
    <w:pitch w:val="variable"/>
  </w:font>
  <w:font w:name="Arial">
    <w:charset w:val="01"/>
    <w:family w:val="roman"/>
    <w:pitch w:val="variable"/>
  </w:font>
</w:fonts>
</file>

<file path=word/settings.xml><?xml version="1.0" encoding="utf-8"?>
<w:settings xmlns:w="http://schemas.openxmlformats.org/wordprocessingml/2006/main">
  <w:zoom w:percent="172"/>
  <w:trackRevisions/>
  <w:defaultTabStop w:val="720"/>
</w:settings>
</file>

<file path=word/styles.xml><?xml version="1.0" encoding="utf-8"?>
<w:styles xmlns:w="http://schemas.openxmlformats.org/wordprocessingml/2006/main">
  <w:docDefaults>
    <w:rPrDefault>
      <w:rPr>
        <w:rFonts w:ascii="Calibri" w:hAnsi="Calibri" w:eastAsia="Droid Sans Fallback" w:cs=""/>
        <w:sz w:val="22"/>
        <w:szCs w:val="22"/>
        <w:lang w:val="en-US" w:eastAsia="en-US" w:bidi="ar-SA"/>
      </w:rPr>
    </w:rPrDefault>
    <w:pPrDefault>
      <w:pPr>
        <w:spacing w:lineRule="auto" w:line="276"/>
      </w:pPr>
    </w:pPrDefault>
  </w:docDefaults>
  <w:latentStyles w:count="371" w:defQFormat="0" w:defUnhideWhenUsed="0" w:defSemiHidden="0" w:defUIPriority="99" w:defLockedState="0">
    <w:lsdException w:qFormat="1" w:uiPriority="0" w:name="Normal"/>
    <w:lsdException w:qFormat="1" w:uiPriority="1"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qFormat="1" w:semiHidden="1" w:uiPriority="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5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1"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76" w:before="0" w:after="200"/>
      <w:jc w:val="left"/>
    </w:pPr>
    <w:rPr>
      <w:rFonts w:ascii="Calibri" w:hAnsi="Calibri" w:eastAsia="Droid Sans Fallback" w:cs=""/>
      <w:color w:val="auto"/>
      <w:sz w:val="22"/>
      <w:szCs w:val="22"/>
      <w:lang w:val="en-US" w:eastAsia="en-US" w:bidi="ar-SA"/>
    </w:rPr>
  </w:style>
  <w:style w:type="paragraph" w:styleId="Heading1">
    <w:name w:val="Heading 1"/>
    <w:uiPriority w:val="1"/>
    <w:qFormat/>
    <w:link w:val="Heading1Char"/>
    <w:rsid w:val="007422ac"/>
    <w:basedOn w:val="Normal"/>
    <w:pPr>
      <w:widowControl w:val="false"/>
      <w:spacing w:lineRule="auto" w:line="240" w:before="69" w:after="0"/>
      <w:ind w:left="114" w:right="0" w:hanging="0"/>
      <w:outlineLvl w:val="0"/>
    </w:pPr>
    <w:rPr>
      <w:rFonts w:ascii="Times New Roman" w:hAnsi="Times New Roman" w:eastAsia="Times New Roman"/>
      <w:b/>
      <w:bCs/>
      <w:sz w:val="24"/>
      <w:szCs w:val="24"/>
    </w:rPr>
  </w:style>
  <w:style w:type="character" w:styleId="DefaultParagraphFont" w:default="1">
    <w:name w:val="Default Paragraph Font"/>
    <w:uiPriority w:val="1"/>
    <w:unhideWhenUsed/>
    <w:rPr/>
  </w:style>
  <w:style w:type="character" w:styleId="Address" w:customStyle="1">
    <w:name w:val="address"/>
    <w:rsid w:val="009808a2"/>
    <w:basedOn w:val="DefaultParagraphFont"/>
    <w:rPr/>
  </w:style>
  <w:style w:type="character" w:styleId="BalloonTextChar" w:customStyle="1">
    <w:name w:val="Balloon Text Char"/>
    <w:uiPriority w:val="99"/>
    <w:semiHidden/>
    <w:link w:val="BalloonText"/>
    <w:rsid w:val="00a25377"/>
    <w:basedOn w:val="DefaultParagraphFont"/>
    <w:rPr>
      <w:rFonts w:ascii="Tahoma" w:hAnsi="Tahoma" w:cs="Tahoma"/>
      <w:sz w:val="16"/>
      <w:szCs w:val="16"/>
    </w:rPr>
  </w:style>
  <w:style w:type="character" w:styleId="InternetLink">
    <w:name w:val="Internet Link"/>
    <w:uiPriority w:val="99"/>
    <w:unhideWhenUsed/>
    <w:rsid w:val="00fe03e8"/>
    <w:basedOn w:val="DefaultParagraphFont"/>
    <w:rPr>
      <w:color w:val="0000FF"/>
      <w:u w:val="single"/>
      <w:lang w:val="zxx" w:eastAsia="zxx" w:bidi="zxx"/>
    </w:rPr>
  </w:style>
  <w:style w:type="character" w:styleId="Emphasis">
    <w:name w:val="Emphasis"/>
    <w:uiPriority w:val="20"/>
    <w:qFormat/>
    <w:rsid w:val="0079048f"/>
    <w:basedOn w:val="DefaultParagraphFont"/>
    <w:rPr>
      <w:b/>
      <w:bCs/>
      <w:i w:val="false"/>
      <w:iCs w:val="false"/>
    </w:rPr>
  </w:style>
  <w:style w:type="character" w:styleId="BodyTextChar" w:customStyle="1">
    <w:name w:val="Body Text Char"/>
    <w:uiPriority w:val="99"/>
    <w:link w:val="BodyText"/>
    <w:rsid w:val="0055391b"/>
    <w:basedOn w:val="DefaultParagraphFont"/>
    <w:rPr/>
  </w:style>
  <w:style w:type="character" w:styleId="Heading1Char" w:customStyle="1">
    <w:name w:val="Heading 1 Char"/>
    <w:uiPriority w:val="1"/>
    <w:link w:val="Heading1"/>
    <w:rsid w:val="007422ac"/>
    <w:basedOn w:val="DefaultParagraphFont"/>
    <w:rPr>
      <w:rFonts w:ascii="Times New Roman" w:hAnsi="Times New Roman" w:eastAsia="Times New Roman"/>
      <w:b/>
      <w:bCs/>
      <w:sz w:val="24"/>
      <w:szCs w:val="24"/>
    </w:rPr>
  </w:style>
  <w:style w:type="character" w:styleId="St1" w:customStyle="1">
    <w:name w:val="st1"/>
    <w:rsid w:val="00b3531b"/>
    <w:basedOn w:val="DefaultParagraphFont"/>
    <w:rPr/>
  </w:style>
  <w:style w:type="character" w:styleId="ListLabel1">
    <w:name w:val="ListLabel 1"/>
    <w:rPr>
      <w:rFonts w:cs="Times New Roman"/>
      <w:b w:val="false"/>
      <w:bCs w:val="false"/>
      <w:sz w:val="24"/>
      <w:szCs w:val="24"/>
    </w:rPr>
  </w:style>
  <w:style w:type="character" w:styleId="ListLabel2">
    <w:name w:val="ListLabel 2"/>
    <w:rPr>
      <w:rFonts w:eastAsia="Times New Roman"/>
      <w:sz w:val="24"/>
      <w:szCs w:val="24"/>
    </w:rPr>
  </w:style>
  <w:style w:type="character" w:styleId="ListLabel3">
    <w:name w:val="ListLabel 3"/>
    <w:rPr>
      <w:rFonts w:eastAsia="Times New Roman"/>
      <w:spacing w:val="2"/>
      <w:w w:val="102"/>
      <w:sz w:val="21"/>
      <w:szCs w:val="21"/>
    </w:rPr>
  </w:style>
  <w:style w:type="character" w:styleId="ListLabel4">
    <w:name w:val="ListLabel 4"/>
    <w:rPr>
      <w:rFonts w:eastAsia="Times New Roman"/>
      <w:sz w:val="24"/>
      <w:szCs w:val="24"/>
    </w:rPr>
  </w:style>
  <w:style w:type="character" w:styleId="ListLabel5">
    <w:name w:val="ListLabel 5"/>
    <w:rPr>
      <w:rFonts w:eastAsia="Times New Roman"/>
      <w:sz w:val="24"/>
      <w:szCs w:val="24"/>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uiPriority w:val="1"/>
    <w:qFormat/>
    <w:unhideWhenUsed/>
    <w:link w:val="BodyTextChar"/>
    <w:rsid w:val="0055391b"/>
    <w:basedOn w:val="Normal"/>
    <w:pPr>
      <w:spacing w:lineRule="auto" w:line="288" w:before="0" w:after="12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BalloonText">
    <w:name w:val="Balloon Text"/>
    <w:uiPriority w:val="99"/>
    <w:semiHidden/>
    <w:unhideWhenUsed/>
    <w:link w:val="BalloonTextChar"/>
    <w:rsid w:val="00a25377"/>
    <w:basedOn w:val="Normal"/>
    <w:pPr>
      <w:spacing w:lineRule="auto" w:line="240" w:before="0" w:after="0"/>
    </w:pPr>
    <w:rPr>
      <w:rFonts w:ascii="Tahoma" w:hAnsi="Tahoma" w:cs="Tahoma"/>
      <w:sz w:val="16"/>
      <w:szCs w:val="16"/>
    </w:rPr>
  </w:style>
  <w:style w:type="paragraph" w:styleId="Default" w:customStyle="1">
    <w:name w:val="Default"/>
    <w:rsid w:val="002169b2"/>
    <w:pPr>
      <w:widowControl w:val="false"/>
      <w:suppressAutoHyphens w:val="true"/>
      <w:bidi w:val="0"/>
      <w:spacing w:lineRule="auto" w:line="240" w:before="0" w:after="0"/>
      <w:jc w:val="left"/>
    </w:pPr>
    <w:rPr>
      <w:rFonts w:ascii="TTE2A08298t00" w:hAnsi="TTE2A08298t00" w:cs="TTE2A08298t00" w:eastAsia="Droid Sans Fallback"/>
      <w:color w:val="000000"/>
      <w:sz w:val="24"/>
      <w:szCs w:val="24"/>
      <w:lang w:val="en-US" w:eastAsia="en-US" w:bidi="ar-SA"/>
    </w:rPr>
  </w:style>
  <w:style w:type="paragraph" w:styleId="CM4" w:customStyle="1">
    <w:name w:val="CM4"/>
    <w:uiPriority w:val="99"/>
    <w:rsid w:val="002169b2"/>
    <w:basedOn w:val="Default"/>
    <w:next w:val="Default"/>
    <w:pPr/>
    <w:rPr>
      <w:rFonts w:cs=""/>
      <w:color w:val="00000A"/>
    </w:rPr>
  </w:style>
  <w:style w:type="paragraph" w:styleId="CM1" w:customStyle="1">
    <w:name w:val="CM1"/>
    <w:uiPriority w:val="99"/>
    <w:rsid w:val="002169b2"/>
    <w:basedOn w:val="Default"/>
    <w:next w:val="Default"/>
    <w:pPr>
      <w:spacing w:lineRule="atLeast" w:line="271"/>
    </w:pPr>
    <w:rPr>
      <w:rFonts w:cs=""/>
      <w:color w:val="00000A"/>
    </w:rPr>
  </w:style>
  <w:style w:type="paragraph" w:styleId="CM2" w:customStyle="1">
    <w:name w:val="CM2"/>
    <w:uiPriority w:val="99"/>
    <w:rsid w:val="002169b2"/>
    <w:basedOn w:val="Default"/>
    <w:next w:val="Default"/>
    <w:pPr>
      <w:spacing w:lineRule="atLeast" w:line="268"/>
    </w:pPr>
    <w:rPr>
      <w:rFonts w:cs=""/>
      <w:color w:val="00000A"/>
    </w:rPr>
  </w:style>
  <w:style w:type="paragraph" w:styleId="CM3" w:customStyle="1">
    <w:name w:val="CM3"/>
    <w:uiPriority w:val="99"/>
    <w:rsid w:val="002169b2"/>
    <w:basedOn w:val="Default"/>
    <w:next w:val="Default"/>
    <w:pPr>
      <w:spacing w:lineRule="atLeast" w:line="268"/>
    </w:pPr>
    <w:rPr>
      <w:rFonts w:cs=""/>
      <w:color w:val="00000A"/>
    </w:rPr>
  </w:style>
  <w:style w:type="paragraph" w:styleId="ListParagraph">
    <w:name w:val="List Paragraph"/>
    <w:uiPriority w:val="1"/>
    <w:qFormat/>
    <w:rsid w:val="00e27270"/>
    <w:basedOn w:val="Normal"/>
    <w:pPr>
      <w:spacing w:lineRule="auto" w:line="240" w:before="0" w:after="0"/>
      <w:ind w:left="720" w:right="0" w:hanging="0"/>
      <w:contextualSpacing/>
    </w:pPr>
    <w:rPr>
      <w:rFonts w:ascii="Times New Roman" w:hAnsi="Times New Roman" w:eastAsia="Times New Roman" w:cs="Times New Roman"/>
      <w:sz w:val="24"/>
      <w:szCs w:val="24"/>
    </w:rPr>
  </w:style>
  <w:style w:type="paragraph" w:styleId="NormalWeb">
    <w:name w:val="Normal (Web)"/>
    <w:uiPriority w:val="99"/>
    <w:unhideWhenUsed/>
    <w:rsid w:val="00292123"/>
    <w:basedOn w:val="Normal"/>
    <w:pPr>
      <w:spacing w:before="0" w:after="280"/>
    </w:pPr>
    <w:rPr>
      <w:rFonts w:ascii="Times New Roman" w:hAnsi="Times New Roman" w:eastAsia="Times New Roman" w:cs="Times New Roman"/>
      <w:sz w:val="24"/>
      <w:szCs w:val="24"/>
    </w:rPr>
  </w:style>
  <w:style w:type="paragraph" w:styleId="Para1" w:customStyle="1">
    <w:name w:val="Para1"/>
    <w:rsid w:val="001e7683"/>
    <w:basedOn w:val="Normal"/>
    <w:pPr>
      <w:spacing w:lineRule="auto" w:line="240" w:before="120" w:after="0"/>
      <w:ind w:left="360" w:right="0" w:hanging="360"/>
    </w:pPr>
    <w:rPr>
      <w:rFonts w:ascii="Times New Roman" w:hAnsi="Times New Roman" w:eastAsia="Times New Roman" w:cs="Times New Roman"/>
      <w:bCs/>
      <w:sz w:val="20"/>
      <w:szCs w:val="20"/>
    </w:rPr>
  </w:style>
  <w:style w:type="paragraph" w:styleId="TableParagraph" w:customStyle="1">
    <w:name w:val="Table Paragraph"/>
    <w:uiPriority w:val="1"/>
    <w:qFormat/>
    <w:rsid w:val="007422ac"/>
    <w:basedOn w:val="Normal"/>
    <w:pPr>
      <w:widowControl w:val="false"/>
      <w:spacing w:lineRule="auto" w:line="240" w:before="0" w:after="0"/>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50.png"/><Relationship Id="rId3" Type="http://schemas.openxmlformats.org/officeDocument/2006/relationships/image" Target="media/image51.jpeg"/><Relationship Id="rId4" Type="http://schemas.openxmlformats.org/officeDocument/2006/relationships/image" Target="media/image52.jpeg"/><Relationship Id="rId5" Type="http://schemas.openxmlformats.org/officeDocument/2006/relationships/image" Target="media/image53.jpeg"/><Relationship Id="rId6" Type="http://schemas.openxmlformats.org/officeDocument/2006/relationships/image" Target="media/image54.png"/><Relationship Id="rId7" Type="http://schemas.openxmlformats.org/officeDocument/2006/relationships/hyperlink" Target="http://www.npdn.org/system/files/WPDN PPDNews_No23_Sep2015.pdf" TargetMode="Externa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2016-04-10T02:42:00Z</dcterms:created>
  <dc:creator>Sheri Smith</dc:creator>
  <dc:language>en-US</dc:language>
  <cp:lastModifiedBy>Smith, Sheri -FS</cp:lastModifiedBy>
  <dcterms:modified xsi:type="dcterms:W3CDTF">2016-04-15T03:50:00Z</dcterms:modified>
  <cp:revision>21</cp:revision>
</cp:coreProperties>
</file>